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6387" w:rsidRDefault="008D6387">
      <w:pPr>
        <w:pStyle w:val="Title"/>
      </w:pPr>
    </w:p>
    <w:p w:rsidR="008D6387" w:rsidRDefault="008D6387" w:rsidP="008D6387">
      <w:pPr>
        <w:pStyle w:val="Body"/>
        <w:rPr>
          <w:lang w:val="en-US"/>
        </w:rPr>
      </w:pPr>
    </w:p>
    <w:p w:rsidR="008D6387" w:rsidRDefault="008D6387" w:rsidP="008D6387">
      <w:pPr>
        <w:pStyle w:val="Body"/>
        <w:rPr>
          <w:lang w:val="en-US"/>
        </w:rPr>
      </w:pPr>
    </w:p>
    <w:p w:rsidR="008D6387" w:rsidRDefault="008D6387" w:rsidP="008D6387">
      <w:pPr>
        <w:pStyle w:val="Body"/>
        <w:rPr>
          <w:lang w:val="en-US"/>
        </w:rPr>
      </w:pPr>
    </w:p>
    <w:p w:rsidR="008D6387" w:rsidRDefault="008D6387" w:rsidP="008D6387">
      <w:pPr>
        <w:pStyle w:val="Body"/>
        <w:rPr>
          <w:lang w:val="en-US"/>
        </w:rPr>
      </w:pPr>
    </w:p>
    <w:p w:rsidR="008D6387" w:rsidRDefault="008D6387" w:rsidP="008D6387">
      <w:pPr>
        <w:pStyle w:val="Body"/>
        <w:rPr>
          <w:lang w:val="en-US"/>
        </w:rPr>
      </w:pPr>
    </w:p>
    <w:p w:rsidR="008D6387" w:rsidRDefault="008D6387" w:rsidP="008D6387">
      <w:pPr>
        <w:pStyle w:val="Body"/>
        <w:rPr>
          <w:lang w:val="en-US"/>
        </w:rPr>
      </w:pPr>
    </w:p>
    <w:p w:rsidR="008D6387" w:rsidRDefault="008D6387" w:rsidP="008D6387">
      <w:pPr>
        <w:pStyle w:val="Body"/>
        <w:rPr>
          <w:lang w:val="en-US"/>
        </w:rPr>
      </w:pPr>
    </w:p>
    <w:p w:rsidR="008D6387" w:rsidRDefault="008D6387" w:rsidP="008D6387">
      <w:pPr>
        <w:pStyle w:val="Body"/>
        <w:rPr>
          <w:lang w:val="en-US"/>
        </w:rPr>
      </w:pPr>
    </w:p>
    <w:p w:rsidR="008D6387" w:rsidRPr="008D6387" w:rsidRDefault="008D6387" w:rsidP="008D6387">
      <w:pPr>
        <w:pStyle w:val="Body"/>
        <w:rPr>
          <w:lang w:val="en-US"/>
        </w:rPr>
      </w:pPr>
    </w:p>
    <w:p w:rsidR="008D6387" w:rsidRDefault="008D6387" w:rsidP="008D6387">
      <w:pPr>
        <w:pStyle w:val="Body"/>
        <w:jc w:val="center"/>
      </w:pPr>
      <w:r>
        <w:t>Comp 1536 Website Development Project</w:t>
      </w:r>
    </w:p>
    <w:p w:rsidR="008D6387" w:rsidRDefault="00B35F6A" w:rsidP="008D6387">
      <w:pPr>
        <w:pStyle w:val="Body"/>
        <w:jc w:val="center"/>
      </w:pPr>
      <w:r>
        <w:t>Milestone #4</w:t>
      </w:r>
      <w:r w:rsidR="008D6387">
        <w:t xml:space="preserve">: </w:t>
      </w:r>
      <w:r w:rsidR="001332AA">
        <w:t>Deployed Javascript-Enabled Site -Validated, T</w:t>
      </w:r>
      <w:bookmarkStart w:id="0" w:name="_GoBack"/>
      <w:bookmarkEnd w:id="0"/>
      <w:r>
        <w:t>ested</w:t>
      </w:r>
    </w:p>
    <w:p w:rsidR="008D6387" w:rsidRDefault="008D6387" w:rsidP="008D6387">
      <w:pPr>
        <w:pStyle w:val="Body"/>
        <w:jc w:val="center"/>
      </w:pPr>
      <w:r>
        <w:t>Raly Tan, Carlo Mendoza, Toni He, Kevin Chow</w:t>
      </w:r>
    </w:p>
    <w:p w:rsidR="00E62D41" w:rsidRDefault="008D6387" w:rsidP="002A4FA0">
      <w:pPr>
        <w:pStyle w:val="Body"/>
        <w:jc w:val="center"/>
        <w:rPr>
          <w:ins w:id="1" w:author="Kevin" w:date="2017-02-01T16:45:00Z"/>
        </w:rPr>
      </w:pPr>
      <w:r>
        <w:t>Set B</w:t>
      </w:r>
      <w:ins w:id="2" w:author="Kevin" w:date="2017-02-01T16:45:00Z">
        <w:r w:rsidR="00E62D41">
          <w:br w:type="page"/>
        </w:r>
      </w:ins>
    </w:p>
    <w:sdt>
      <w:sdtPr>
        <w:rPr>
          <w:rFonts w:ascii="Times New Roman" w:eastAsia="Arial Unicode MS" w:hAnsi="Times New Roman" w:cs="Times New Roman"/>
          <w:color w:val="auto"/>
          <w:sz w:val="24"/>
          <w:szCs w:val="24"/>
          <w:bdr w:val="nil"/>
        </w:rPr>
        <w:id w:val="-153144441"/>
        <w:docPartObj>
          <w:docPartGallery w:val="Table of Contents"/>
          <w:docPartUnique/>
        </w:docPartObj>
      </w:sdtPr>
      <w:sdtEndPr>
        <w:rPr>
          <w:rFonts w:asciiTheme="minorHAnsi" w:eastAsiaTheme="minorEastAsia" w:hAnsiTheme="minorHAnsi"/>
          <w:b/>
          <w:bCs/>
          <w:noProof/>
          <w:sz w:val="22"/>
          <w:szCs w:val="22"/>
          <w:bdr w:val="none" w:sz="0" w:space="0" w:color="auto"/>
        </w:rPr>
      </w:sdtEndPr>
      <w:sdtContent>
        <w:p w:rsidR="00653B0A" w:rsidRDefault="009A7CDF">
          <w:pPr>
            <w:pStyle w:val="TOCHeading"/>
          </w:pPr>
          <w:r>
            <w:t>Table of Contents</w:t>
          </w:r>
        </w:p>
        <w:p w:rsidR="0021352A" w:rsidRDefault="00653B0A">
          <w:pPr>
            <w:pStyle w:val="TOC1"/>
            <w:tabs>
              <w:tab w:val="right" w:leader="dot" w:pos="10790"/>
            </w:tabs>
            <w:rPr>
              <w:rFonts w:cstheme="minorBidi"/>
              <w:noProof/>
              <w:lang w:val="en-CA" w:eastAsia="en-CA"/>
            </w:rPr>
          </w:pPr>
          <w:r>
            <w:fldChar w:fldCharType="begin"/>
          </w:r>
          <w:r>
            <w:instrText xml:space="preserve"> TOC \o "1-3" \h \z \u </w:instrText>
          </w:r>
          <w:r>
            <w:fldChar w:fldCharType="separate"/>
          </w:r>
          <w:hyperlink w:anchor="_Toc478066909" w:history="1">
            <w:r w:rsidR="0021352A" w:rsidRPr="00B96093">
              <w:rPr>
                <w:rStyle w:val="Hyperlink"/>
                <w:noProof/>
              </w:rPr>
              <w:t>Milestone #4 Deployed Javascript-Enabled Site – Validated, Tested</w:t>
            </w:r>
            <w:r w:rsidR="0021352A">
              <w:rPr>
                <w:noProof/>
                <w:webHidden/>
              </w:rPr>
              <w:tab/>
            </w:r>
            <w:r w:rsidR="0021352A">
              <w:rPr>
                <w:noProof/>
                <w:webHidden/>
              </w:rPr>
              <w:fldChar w:fldCharType="begin"/>
            </w:r>
            <w:r w:rsidR="0021352A">
              <w:rPr>
                <w:noProof/>
                <w:webHidden/>
              </w:rPr>
              <w:instrText xml:space="preserve"> PAGEREF _Toc478066909 \h </w:instrText>
            </w:r>
            <w:r w:rsidR="0021352A">
              <w:rPr>
                <w:noProof/>
                <w:webHidden/>
              </w:rPr>
            </w:r>
            <w:r w:rsidR="0021352A">
              <w:rPr>
                <w:noProof/>
                <w:webHidden/>
              </w:rPr>
              <w:fldChar w:fldCharType="separate"/>
            </w:r>
            <w:r w:rsidR="0021352A">
              <w:rPr>
                <w:noProof/>
                <w:webHidden/>
              </w:rPr>
              <w:t>3</w:t>
            </w:r>
            <w:r w:rsidR="0021352A">
              <w:rPr>
                <w:noProof/>
                <w:webHidden/>
              </w:rPr>
              <w:fldChar w:fldCharType="end"/>
            </w:r>
          </w:hyperlink>
        </w:p>
        <w:p w:rsidR="0021352A" w:rsidRDefault="0021352A">
          <w:pPr>
            <w:pStyle w:val="TOC1"/>
            <w:tabs>
              <w:tab w:val="right" w:leader="dot" w:pos="10790"/>
            </w:tabs>
            <w:rPr>
              <w:rFonts w:cstheme="minorBidi"/>
              <w:noProof/>
              <w:lang w:val="en-CA" w:eastAsia="en-CA"/>
            </w:rPr>
          </w:pPr>
          <w:hyperlink w:anchor="_Toc478066910" w:history="1">
            <w:r w:rsidRPr="00B96093">
              <w:rPr>
                <w:rStyle w:val="Hyperlink"/>
                <w:noProof/>
              </w:rPr>
              <w:t>Appendix A: Milestone #1 Project Proposal</w:t>
            </w:r>
            <w:r>
              <w:rPr>
                <w:noProof/>
                <w:webHidden/>
              </w:rPr>
              <w:tab/>
            </w:r>
            <w:r>
              <w:rPr>
                <w:noProof/>
                <w:webHidden/>
              </w:rPr>
              <w:fldChar w:fldCharType="begin"/>
            </w:r>
            <w:r>
              <w:rPr>
                <w:noProof/>
                <w:webHidden/>
              </w:rPr>
              <w:instrText xml:space="preserve"> PAGEREF _Toc478066910 \h </w:instrText>
            </w:r>
            <w:r>
              <w:rPr>
                <w:noProof/>
                <w:webHidden/>
              </w:rPr>
            </w:r>
            <w:r>
              <w:rPr>
                <w:noProof/>
                <w:webHidden/>
              </w:rPr>
              <w:fldChar w:fldCharType="separate"/>
            </w:r>
            <w:r>
              <w:rPr>
                <w:noProof/>
                <w:webHidden/>
              </w:rPr>
              <w:t>9</w:t>
            </w:r>
            <w:r>
              <w:rPr>
                <w:noProof/>
                <w:webHidden/>
              </w:rPr>
              <w:fldChar w:fldCharType="end"/>
            </w:r>
          </w:hyperlink>
        </w:p>
        <w:p w:rsidR="0021352A" w:rsidRDefault="0021352A">
          <w:pPr>
            <w:pStyle w:val="TOC1"/>
            <w:tabs>
              <w:tab w:val="right" w:leader="dot" w:pos="10790"/>
            </w:tabs>
            <w:rPr>
              <w:rFonts w:cstheme="minorBidi"/>
              <w:noProof/>
              <w:lang w:val="en-CA" w:eastAsia="en-CA"/>
            </w:rPr>
          </w:pPr>
          <w:hyperlink w:anchor="_Toc478066911" w:history="1">
            <w:r w:rsidRPr="00B96093">
              <w:rPr>
                <w:rStyle w:val="Hyperlink"/>
                <w:noProof/>
              </w:rPr>
              <w:t>Appendix B: Milestone #2 Site Map and Page Design</w:t>
            </w:r>
            <w:r>
              <w:rPr>
                <w:noProof/>
                <w:webHidden/>
              </w:rPr>
              <w:tab/>
            </w:r>
            <w:r>
              <w:rPr>
                <w:noProof/>
                <w:webHidden/>
              </w:rPr>
              <w:fldChar w:fldCharType="begin"/>
            </w:r>
            <w:r>
              <w:rPr>
                <w:noProof/>
                <w:webHidden/>
              </w:rPr>
              <w:instrText xml:space="preserve"> PAGEREF _Toc478066911 \h </w:instrText>
            </w:r>
            <w:r>
              <w:rPr>
                <w:noProof/>
                <w:webHidden/>
              </w:rPr>
            </w:r>
            <w:r>
              <w:rPr>
                <w:noProof/>
                <w:webHidden/>
              </w:rPr>
              <w:fldChar w:fldCharType="separate"/>
            </w:r>
            <w:r>
              <w:rPr>
                <w:noProof/>
                <w:webHidden/>
              </w:rPr>
              <w:t>12</w:t>
            </w:r>
            <w:r>
              <w:rPr>
                <w:noProof/>
                <w:webHidden/>
              </w:rPr>
              <w:fldChar w:fldCharType="end"/>
            </w:r>
          </w:hyperlink>
        </w:p>
        <w:p w:rsidR="0021352A" w:rsidRDefault="0021352A">
          <w:pPr>
            <w:pStyle w:val="TOC1"/>
            <w:tabs>
              <w:tab w:val="right" w:leader="dot" w:pos="10790"/>
            </w:tabs>
            <w:rPr>
              <w:rFonts w:cstheme="minorBidi"/>
              <w:noProof/>
              <w:lang w:val="en-CA" w:eastAsia="en-CA"/>
            </w:rPr>
          </w:pPr>
          <w:hyperlink w:anchor="_Toc478066913" w:history="1">
            <w:r w:rsidRPr="00B96093">
              <w:rPr>
                <w:rStyle w:val="Hyperlink"/>
                <w:noProof/>
              </w:rPr>
              <w:t>Appendix C: Milestone #3 Skeleton Site with Layout, Tables and Forms</w:t>
            </w:r>
            <w:r>
              <w:rPr>
                <w:noProof/>
                <w:webHidden/>
              </w:rPr>
              <w:tab/>
            </w:r>
            <w:r>
              <w:rPr>
                <w:noProof/>
                <w:webHidden/>
              </w:rPr>
              <w:fldChar w:fldCharType="begin"/>
            </w:r>
            <w:r>
              <w:rPr>
                <w:noProof/>
                <w:webHidden/>
              </w:rPr>
              <w:instrText xml:space="preserve"> PAGEREF _Toc478066913 \h </w:instrText>
            </w:r>
            <w:r>
              <w:rPr>
                <w:noProof/>
                <w:webHidden/>
              </w:rPr>
            </w:r>
            <w:r>
              <w:rPr>
                <w:noProof/>
                <w:webHidden/>
              </w:rPr>
              <w:fldChar w:fldCharType="separate"/>
            </w:r>
            <w:r>
              <w:rPr>
                <w:noProof/>
                <w:webHidden/>
              </w:rPr>
              <w:t>38</w:t>
            </w:r>
            <w:r>
              <w:rPr>
                <w:noProof/>
                <w:webHidden/>
              </w:rPr>
              <w:fldChar w:fldCharType="end"/>
            </w:r>
          </w:hyperlink>
        </w:p>
        <w:p w:rsidR="00653B0A" w:rsidRPr="007333BF" w:rsidRDefault="00653B0A" w:rsidP="007333BF">
          <w:pPr>
            <w:pStyle w:val="TOC1"/>
            <w:tabs>
              <w:tab w:val="right" w:leader="dot" w:pos="10790"/>
            </w:tabs>
            <w:rPr>
              <w:rFonts w:cstheme="minorBidi"/>
              <w:noProof/>
              <w:lang w:val="en-CA" w:eastAsia="en-CA"/>
            </w:rPr>
          </w:pPr>
          <w:r>
            <w:rPr>
              <w:b/>
              <w:bCs/>
              <w:noProof/>
            </w:rPr>
            <w:fldChar w:fldCharType="end"/>
          </w:r>
        </w:p>
      </w:sdtContent>
    </w:sdt>
    <w:p w:rsidR="008D6387" w:rsidRDefault="008D6387" w:rsidP="008D6387">
      <w:pPr>
        <w:pStyle w:val="Body"/>
      </w:pPr>
    </w:p>
    <w:p w:rsidR="00EB01D3" w:rsidRDefault="007333BF" w:rsidP="00EB01D3">
      <w:pPr>
        <w:pStyle w:val="Heading1"/>
      </w:pPr>
      <w:r>
        <w:rPr>
          <w:sz w:val="60"/>
          <w:szCs w:val="60"/>
        </w:rPr>
        <w:br w:type="page"/>
      </w:r>
      <w:r w:rsidR="00EB01D3">
        <w:lastRenderedPageBreak/>
        <w:t xml:space="preserve"> </w:t>
      </w:r>
      <w:bookmarkStart w:id="3" w:name="_Toc478066909"/>
      <w:r w:rsidR="00EB01D3">
        <w:t>Milestone #4</w:t>
      </w:r>
      <w:r w:rsidR="00EB01D3">
        <w:t xml:space="preserve"> </w:t>
      </w:r>
      <w:r w:rsidR="00617849">
        <w:t>Deployed Javascript-Enabled S</w:t>
      </w:r>
      <w:r w:rsidR="00EB01D3">
        <w:t>ite –</w:t>
      </w:r>
      <w:r w:rsidR="00617849">
        <w:t xml:space="preserve"> V</w:t>
      </w:r>
      <w:r w:rsidR="00EB01D3">
        <w:t>alidated,</w:t>
      </w:r>
      <w:r w:rsidR="00617849">
        <w:t xml:space="preserve"> T</w:t>
      </w:r>
      <w:r w:rsidR="00EB01D3">
        <w:t>ested</w:t>
      </w:r>
      <w:bookmarkEnd w:id="3"/>
    </w:p>
    <w:p w:rsidR="00EB01D3" w:rsidRDefault="00EB01D3" w:rsidP="00EB01D3">
      <w:pPr>
        <w:pStyle w:val="NormalWeb"/>
        <w:spacing w:before="0" w:beforeAutospacing="0" w:after="0" w:afterAutospacing="0"/>
        <w:jc w:val="center"/>
        <w:rPr>
          <w:rFonts w:ascii="Helvetica Neue" w:hAnsi="Helvetica Neue"/>
          <w:b/>
          <w:bCs/>
          <w:color w:val="000000"/>
          <w:sz w:val="60"/>
          <w:szCs w:val="60"/>
        </w:rPr>
      </w:pPr>
    </w:p>
    <w:p w:rsidR="00EB01D3" w:rsidRDefault="00EB01D3" w:rsidP="00EB01D3">
      <w:pPr>
        <w:pStyle w:val="NormalWeb"/>
        <w:spacing w:before="0" w:beforeAutospacing="0" w:after="0" w:afterAutospacing="0"/>
        <w:jc w:val="center"/>
        <w:rPr>
          <w:rFonts w:ascii="Helvetica Neue" w:hAnsi="Helvetica Neue"/>
          <w:b/>
          <w:bCs/>
          <w:color w:val="000000"/>
          <w:sz w:val="60"/>
          <w:szCs w:val="60"/>
        </w:rPr>
      </w:pPr>
    </w:p>
    <w:p w:rsidR="00EB01D3" w:rsidRDefault="00EB01D3" w:rsidP="00EB01D3">
      <w:pPr>
        <w:pStyle w:val="NormalWeb"/>
        <w:spacing w:before="0" w:beforeAutospacing="0" w:after="0" w:afterAutospacing="0"/>
        <w:jc w:val="center"/>
        <w:rPr>
          <w:rFonts w:ascii="Helvetica Neue" w:hAnsi="Helvetica Neue"/>
          <w:b/>
          <w:bCs/>
          <w:color w:val="000000"/>
          <w:sz w:val="60"/>
          <w:szCs w:val="60"/>
        </w:rPr>
      </w:pPr>
    </w:p>
    <w:p w:rsidR="00EB01D3" w:rsidRDefault="00617849" w:rsidP="00EB01D3">
      <w:pPr>
        <w:pStyle w:val="NormalWeb"/>
        <w:spacing w:before="0" w:beforeAutospacing="0" w:after="0" w:afterAutospacing="0"/>
        <w:jc w:val="center"/>
        <w:rPr>
          <w:rFonts w:ascii="Helvetica Neue" w:hAnsi="Helvetica Neue"/>
          <w:b/>
          <w:bCs/>
          <w:color w:val="000000"/>
          <w:sz w:val="60"/>
          <w:szCs w:val="60"/>
        </w:rPr>
      </w:pPr>
      <w:r>
        <w:rPr>
          <w:rFonts w:ascii="Helvetica Neue" w:hAnsi="Helvetica Neue"/>
          <w:b/>
          <w:bCs/>
          <w:color w:val="000000"/>
          <w:sz w:val="60"/>
          <w:szCs w:val="60"/>
        </w:rPr>
        <w:t>MILESTONE #4</w:t>
      </w:r>
      <w:r w:rsidR="00EB01D3">
        <w:rPr>
          <w:rFonts w:ascii="Helvetica Neue" w:hAnsi="Helvetica Neue"/>
          <w:b/>
          <w:bCs/>
          <w:color w:val="000000"/>
          <w:sz w:val="60"/>
          <w:szCs w:val="60"/>
        </w:rPr>
        <w:t xml:space="preserve"> </w:t>
      </w:r>
    </w:p>
    <w:p w:rsidR="00EB01D3" w:rsidRDefault="00617849" w:rsidP="00EB01D3">
      <w:pPr>
        <w:pStyle w:val="NormalWeb"/>
        <w:spacing w:before="0" w:beforeAutospacing="0" w:after="0" w:afterAutospacing="0"/>
        <w:jc w:val="center"/>
        <w:rPr>
          <w:rFonts w:ascii="Helvetica Neue" w:hAnsi="Helvetica Neue"/>
          <w:b/>
          <w:bCs/>
          <w:color w:val="000000"/>
          <w:sz w:val="60"/>
          <w:szCs w:val="60"/>
        </w:rPr>
      </w:pPr>
      <w:r>
        <w:rPr>
          <w:rFonts w:ascii="Helvetica Neue" w:hAnsi="Helvetica Neue"/>
          <w:b/>
          <w:bCs/>
          <w:color w:val="000000"/>
          <w:sz w:val="60"/>
          <w:szCs w:val="60"/>
        </w:rPr>
        <w:t>DEPLOYED JAVASCRIPT-</w:t>
      </w:r>
    </w:p>
    <w:p w:rsidR="00617849" w:rsidRDefault="00617849" w:rsidP="00EB01D3">
      <w:pPr>
        <w:pStyle w:val="NormalWeb"/>
        <w:spacing w:before="0" w:beforeAutospacing="0" w:after="0" w:afterAutospacing="0"/>
        <w:jc w:val="center"/>
        <w:rPr>
          <w:rFonts w:ascii="Helvetica Neue" w:hAnsi="Helvetica Neue"/>
          <w:b/>
          <w:bCs/>
          <w:color w:val="000000"/>
          <w:sz w:val="60"/>
          <w:szCs w:val="60"/>
        </w:rPr>
      </w:pPr>
      <w:r>
        <w:rPr>
          <w:rFonts w:ascii="Helvetica Neue" w:hAnsi="Helvetica Neue"/>
          <w:b/>
          <w:bCs/>
          <w:color w:val="000000"/>
          <w:sz w:val="60"/>
          <w:szCs w:val="60"/>
        </w:rPr>
        <w:t>ENABLED SITE-</w:t>
      </w:r>
    </w:p>
    <w:p w:rsidR="00617849" w:rsidRDefault="00617849" w:rsidP="00EB01D3">
      <w:pPr>
        <w:pStyle w:val="NormalWeb"/>
        <w:spacing w:before="0" w:beforeAutospacing="0" w:after="0" w:afterAutospacing="0"/>
        <w:jc w:val="center"/>
      </w:pPr>
      <w:r>
        <w:rPr>
          <w:rFonts w:ascii="Helvetica Neue" w:hAnsi="Helvetica Neue"/>
          <w:b/>
          <w:bCs/>
          <w:color w:val="000000"/>
          <w:sz w:val="60"/>
          <w:szCs w:val="60"/>
        </w:rPr>
        <w:t>VALIDATED, TESTED</w:t>
      </w:r>
    </w:p>
    <w:p w:rsidR="00EB01D3" w:rsidRDefault="00EB01D3" w:rsidP="00EB01D3">
      <w:pPr>
        <w:pStyle w:val="Body"/>
      </w:pPr>
    </w:p>
    <w:p w:rsidR="00E42990" w:rsidRDefault="00E42990">
      <w:pPr>
        <w:rPr>
          <w:rFonts w:ascii="Helvetica" w:hAnsi="Helvetica" w:cs="Arial Unicode MS"/>
          <w:b/>
          <w:bCs/>
          <w:color w:val="000000"/>
          <w:sz w:val="60"/>
          <w:szCs w:val="60"/>
          <w:lang w:eastAsia="en-CA"/>
        </w:rPr>
      </w:pPr>
      <w:r>
        <w:rPr>
          <w:rFonts w:ascii="Helvetica" w:hAnsi="Helvetica" w:cs="Arial Unicode MS"/>
          <w:b/>
          <w:bCs/>
          <w:color w:val="000000"/>
          <w:sz w:val="60"/>
          <w:szCs w:val="60"/>
          <w:lang w:eastAsia="en-CA"/>
        </w:rPr>
        <w:br w:type="page"/>
      </w:r>
    </w:p>
    <w:p w:rsidR="00E42990" w:rsidRPr="004454E1" w:rsidRDefault="00E42990" w:rsidP="00E42990">
      <w:pPr>
        <w:pStyle w:val="NormalWeb"/>
        <w:spacing w:before="0" w:beforeAutospacing="0" w:after="0" w:afterAutospacing="0"/>
        <w:rPr>
          <w:sz w:val="22"/>
          <w:szCs w:val="22"/>
        </w:rPr>
      </w:pPr>
      <w:r w:rsidRPr="009045F4">
        <w:rPr>
          <w:rFonts w:ascii="Helvetica Neue" w:hAnsi="Helvetica Neue"/>
          <w:b/>
          <w:color w:val="000000"/>
          <w:sz w:val="22"/>
          <w:szCs w:val="22"/>
        </w:rPr>
        <w:lastRenderedPageBreak/>
        <w:t>URL with current completed website:</w:t>
      </w:r>
      <w:r>
        <w:rPr>
          <w:rFonts w:ascii="Helvetica Neue" w:hAnsi="Helvetica Neue"/>
          <w:color w:val="000000"/>
          <w:sz w:val="22"/>
          <w:szCs w:val="22"/>
        </w:rPr>
        <w:t xml:space="preserve"> </w:t>
      </w:r>
      <w:r w:rsidRPr="00AF00FB">
        <w:rPr>
          <w:rFonts w:ascii="Helvetica Neue" w:hAnsi="Helvetica Neue"/>
          <w:color w:val="000000"/>
          <w:sz w:val="22"/>
          <w:szCs w:val="22"/>
        </w:rPr>
        <w:t>http://students.bcitdev.com/A01005764/G26/</w:t>
      </w:r>
      <w:r>
        <w:rPr>
          <w:rFonts w:ascii="Helvetica Neue" w:hAnsi="Helvetica Neue"/>
          <w:color w:val="000000"/>
          <w:sz w:val="22"/>
          <w:szCs w:val="22"/>
        </w:rPr>
        <w:t>index</w:t>
      </w:r>
      <w:r w:rsidRPr="00AF00FB">
        <w:rPr>
          <w:rFonts w:ascii="Helvetica Neue" w:hAnsi="Helvetica Neue"/>
          <w:color w:val="000000"/>
          <w:sz w:val="22"/>
          <w:szCs w:val="22"/>
        </w:rPr>
        <w:t>.html</w:t>
      </w:r>
    </w:p>
    <w:p w:rsidR="00E42990" w:rsidRDefault="00E42990" w:rsidP="00E42990"/>
    <w:p w:rsidR="00E42990" w:rsidRPr="009045F4" w:rsidRDefault="00E42990" w:rsidP="00E42990">
      <w:pPr>
        <w:pStyle w:val="NormalWeb"/>
        <w:spacing w:before="0" w:beforeAutospacing="0" w:after="0" w:afterAutospacing="0"/>
        <w:rPr>
          <w:rFonts w:ascii="Helvetica Neue" w:hAnsi="Helvetica Neue"/>
          <w:b/>
          <w:color w:val="000000"/>
          <w:sz w:val="22"/>
          <w:szCs w:val="22"/>
        </w:rPr>
      </w:pPr>
      <w:r w:rsidRPr="009045F4">
        <w:rPr>
          <w:rFonts w:ascii="Helvetica Neue" w:hAnsi="Helvetica Neue"/>
          <w:b/>
          <w:color w:val="000000"/>
          <w:sz w:val="22"/>
          <w:szCs w:val="22"/>
        </w:rPr>
        <w:t>COMPLETED ITEMS:</w:t>
      </w:r>
    </w:p>
    <w:p w:rsidR="00E42990" w:rsidRDefault="00E42990" w:rsidP="00E4299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 xml:space="preserve">- </w:t>
      </w:r>
      <w:r w:rsidR="002802BD">
        <w:rPr>
          <w:rFonts w:ascii="Helvetica Neue" w:hAnsi="Helvetica Neue"/>
          <w:color w:val="000000"/>
          <w:sz w:val="22"/>
          <w:szCs w:val="22"/>
        </w:rPr>
        <w:t>Made many changes to visual design of website, including transition features to header and image backgrounds</w:t>
      </w:r>
    </w:p>
    <w:p w:rsidR="00E42990" w:rsidRDefault="00E42990" w:rsidP="00E42990">
      <w:pPr>
        <w:pStyle w:val="NormalWeb"/>
        <w:spacing w:before="0" w:beforeAutospacing="0" w:after="0" w:afterAutospacing="0"/>
        <w:rPr>
          <w:rFonts w:ascii="Helvetica Neue" w:hAnsi="Helvetica Neue"/>
          <w:color w:val="000000"/>
          <w:sz w:val="22"/>
          <w:szCs w:val="22"/>
        </w:rPr>
      </w:pPr>
    </w:p>
    <w:p w:rsidR="00E42990" w:rsidRDefault="002802BD" w:rsidP="00E42990">
      <w:pPr>
        <w:pStyle w:val="NormalWeb"/>
        <w:spacing w:before="0" w:beforeAutospacing="0" w:after="0" w:afterAutospacing="0"/>
        <w:ind w:left="720"/>
        <w:rPr>
          <w:rFonts w:ascii="Helvetica Neue" w:hAnsi="Helvetica Neue"/>
          <w:color w:val="000000"/>
          <w:sz w:val="22"/>
          <w:szCs w:val="22"/>
        </w:rPr>
      </w:pPr>
      <w:r>
        <w:rPr>
          <w:rFonts w:ascii="Helvetica Neue" w:hAnsi="Helvetica Neue"/>
          <w:color w:val="000000"/>
          <w:sz w:val="22"/>
          <w:szCs w:val="22"/>
        </w:rPr>
        <w:t>- Created function site pages for users to post messages, log-in, and view posts on website</w:t>
      </w:r>
    </w:p>
    <w:p w:rsidR="00E42990" w:rsidRDefault="00E42990" w:rsidP="00E42990">
      <w:pPr>
        <w:pStyle w:val="NormalWeb"/>
        <w:spacing w:before="0" w:beforeAutospacing="0" w:after="0" w:afterAutospacing="0"/>
        <w:ind w:left="1440"/>
        <w:rPr>
          <w:rFonts w:ascii="Helvetica Neue" w:hAnsi="Helvetica Neue"/>
          <w:color w:val="000000"/>
          <w:sz w:val="22"/>
          <w:szCs w:val="22"/>
        </w:rPr>
      </w:pPr>
      <w:r>
        <w:rPr>
          <w:rFonts w:ascii="Helvetica Neue" w:hAnsi="Helvetica Neue"/>
          <w:color w:val="000000"/>
          <w:sz w:val="22"/>
          <w:szCs w:val="22"/>
        </w:rPr>
        <w:t>-</w:t>
      </w:r>
      <w:r w:rsidR="002802BD">
        <w:rPr>
          <w:rFonts w:ascii="Helvetica Neue" w:hAnsi="Helvetica Neue"/>
          <w:color w:val="000000"/>
          <w:sz w:val="22"/>
          <w:szCs w:val="22"/>
        </w:rPr>
        <w:t>waiting on Milestone 5 to add PHP functionality to posts and forum page</w:t>
      </w:r>
    </w:p>
    <w:p w:rsidR="00E42990" w:rsidRDefault="00E42990" w:rsidP="00E42990">
      <w:pPr>
        <w:pStyle w:val="NormalWeb"/>
        <w:spacing w:before="0" w:beforeAutospacing="0" w:after="0" w:afterAutospacing="0"/>
        <w:ind w:left="720" w:firstLine="720"/>
        <w:rPr>
          <w:rFonts w:ascii="Helvetica Neue" w:hAnsi="Helvetica Neue"/>
          <w:color w:val="000000"/>
          <w:sz w:val="22"/>
          <w:szCs w:val="22"/>
        </w:rPr>
      </w:pPr>
    </w:p>
    <w:p w:rsidR="00E42990" w:rsidRDefault="00E42990" w:rsidP="002802BD">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 xml:space="preserve">- </w:t>
      </w:r>
      <w:r w:rsidR="002802BD">
        <w:rPr>
          <w:rFonts w:ascii="Helvetica Neue" w:hAnsi="Helvetica Neue"/>
          <w:color w:val="000000"/>
          <w:sz w:val="22"/>
          <w:szCs w:val="22"/>
        </w:rPr>
        <w:t>Implemented Javascript validation requirements to all site forms and posting features</w:t>
      </w:r>
    </w:p>
    <w:p w:rsidR="00171BCB" w:rsidRDefault="00171BCB" w:rsidP="002802BD">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r>
      <w:r>
        <w:rPr>
          <w:rFonts w:ascii="Helvetica Neue" w:hAnsi="Helvetica Neue"/>
          <w:color w:val="000000"/>
          <w:sz w:val="22"/>
          <w:szCs w:val="22"/>
        </w:rPr>
        <w:tab/>
        <w:t xml:space="preserve">-created validation requirement tables to identify the features necessary for form </w:t>
      </w:r>
      <w:r w:rsidR="0020453B">
        <w:rPr>
          <w:rFonts w:ascii="Helvetica Neue" w:hAnsi="Helvetica Neue"/>
          <w:color w:val="000000"/>
          <w:sz w:val="22"/>
          <w:szCs w:val="22"/>
        </w:rPr>
        <w:t>validation</w:t>
      </w:r>
    </w:p>
    <w:p w:rsidR="003A258F" w:rsidRDefault="002802BD" w:rsidP="003A258F">
      <w:pPr>
        <w:pStyle w:val="NormalWeb"/>
        <w:spacing w:before="0" w:beforeAutospacing="0" w:after="0" w:afterAutospacing="0"/>
        <w:ind w:left="1440"/>
        <w:rPr>
          <w:rFonts w:ascii="Helvetica Neue" w:hAnsi="Helvetica Neue"/>
          <w:color w:val="000000"/>
          <w:sz w:val="22"/>
          <w:szCs w:val="22"/>
        </w:rPr>
      </w:pPr>
      <w:r>
        <w:rPr>
          <w:rFonts w:ascii="Helvetica Neue" w:hAnsi="Helvetica Neue"/>
          <w:color w:val="000000"/>
          <w:sz w:val="22"/>
          <w:szCs w:val="22"/>
        </w:rPr>
        <w:t>-tested these form validation features internally and externally to check for bugs and exceptional cases</w:t>
      </w:r>
    </w:p>
    <w:p w:rsidR="00E42990" w:rsidRDefault="003A258F" w:rsidP="00E4299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 xml:space="preserve"> </w:t>
      </w:r>
    </w:p>
    <w:p w:rsidR="00E42990" w:rsidRDefault="00E42990" w:rsidP="003A258F">
      <w:pPr>
        <w:pStyle w:val="NormalWeb"/>
        <w:spacing w:before="0" w:beforeAutospacing="0" w:after="0" w:afterAutospacing="0"/>
        <w:ind w:left="720"/>
        <w:rPr>
          <w:rFonts w:ascii="Helvetica Neue" w:hAnsi="Helvetica Neue"/>
          <w:color w:val="000000"/>
          <w:sz w:val="22"/>
          <w:szCs w:val="22"/>
        </w:rPr>
      </w:pPr>
      <w:r>
        <w:rPr>
          <w:rFonts w:ascii="Helvetica Neue" w:hAnsi="Helvetica Neue"/>
          <w:color w:val="000000"/>
          <w:sz w:val="22"/>
          <w:szCs w:val="22"/>
        </w:rPr>
        <w:t xml:space="preserve">- </w:t>
      </w:r>
      <w:r w:rsidR="003A258F">
        <w:rPr>
          <w:rFonts w:ascii="Helvetica Neue" w:hAnsi="Helvetica Neue"/>
          <w:color w:val="000000"/>
          <w:sz w:val="22"/>
          <w:szCs w:val="22"/>
        </w:rPr>
        <w:t>Added Javascript third party widget on index page, that provides visual appeal to site and fits theme of company</w:t>
      </w:r>
    </w:p>
    <w:p w:rsidR="003A258F" w:rsidRDefault="003A258F" w:rsidP="003A258F">
      <w:pPr>
        <w:pStyle w:val="NormalWeb"/>
        <w:spacing w:before="0" w:beforeAutospacing="0" w:after="0" w:afterAutospacing="0"/>
        <w:ind w:left="1440"/>
        <w:rPr>
          <w:rFonts w:ascii="Helvetica Neue" w:hAnsi="Helvetica Neue"/>
          <w:color w:val="000000"/>
          <w:sz w:val="22"/>
          <w:szCs w:val="22"/>
        </w:rPr>
      </w:pPr>
      <w:r>
        <w:rPr>
          <w:rFonts w:ascii="Helvetica Neue" w:hAnsi="Helvetica Neue"/>
          <w:color w:val="000000"/>
          <w:sz w:val="22"/>
          <w:szCs w:val="22"/>
        </w:rPr>
        <w:t>- Coded a small Javascript feature that enables smooth-scrolling on our back-to-top button on all pages</w:t>
      </w:r>
    </w:p>
    <w:p w:rsidR="0020453B" w:rsidRDefault="0020453B" w:rsidP="0020453B">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r>
    </w:p>
    <w:p w:rsidR="0020453B" w:rsidRDefault="0020453B" w:rsidP="0020453B">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-Tested site with Javascript disabled, to ensure that features did not disrupt the form validation process</w:t>
      </w:r>
    </w:p>
    <w:p w:rsidR="001E5ECD" w:rsidRDefault="001E5ECD" w:rsidP="001E5ECD">
      <w:pPr>
        <w:pStyle w:val="NormalWeb"/>
        <w:spacing w:before="0" w:beforeAutospacing="0" w:after="0" w:afterAutospacing="0"/>
        <w:ind w:left="1440"/>
        <w:rPr>
          <w:rFonts w:ascii="Helvetica Neue" w:hAnsi="Helvetica Neue"/>
          <w:color w:val="000000"/>
          <w:sz w:val="22"/>
          <w:szCs w:val="22"/>
        </w:rPr>
      </w:pPr>
      <w:r>
        <w:rPr>
          <w:rFonts w:ascii="Helvetica Neue" w:hAnsi="Helvetica Neue"/>
          <w:color w:val="000000"/>
          <w:sz w:val="22"/>
          <w:szCs w:val="22"/>
        </w:rPr>
        <w:t>-Continually tested the site during the design process, retaining the structure of our pages, and ensuring that our changes and features were implemented correctly.</w:t>
      </w:r>
    </w:p>
    <w:p w:rsidR="00E42990" w:rsidRDefault="00E42990" w:rsidP="00E42990">
      <w:pPr>
        <w:pStyle w:val="NormalWeb"/>
        <w:spacing w:before="0" w:beforeAutospacing="0" w:after="0" w:afterAutospacing="0"/>
        <w:rPr>
          <w:rFonts w:ascii="Helvetica Neue" w:hAnsi="Helvetica Neue"/>
          <w:color w:val="000000"/>
          <w:sz w:val="22"/>
          <w:szCs w:val="22"/>
        </w:rPr>
      </w:pPr>
    </w:p>
    <w:p w:rsidR="00E42990" w:rsidRDefault="00E42990" w:rsidP="00E4299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w:t>
      </w:r>
      <w:r w:rsidR="003A258F">
        <w:rPr>
          <w:rFonts w:ascii="Helvetica Neue" w:hAnsi="Helvetica Neue"/>
          <w:color w:val="000000"/>
          <w:sz w:val="22"/>
          <w:szCs w:val="22"/>
        </w:rPr>
        <w:t>Created wireframe layouts for additional pages we created for this Milestone</w:t>
      </w:r>
    </w:p>
    <w:p w:rsidR="00E42990" w:rsidRDefault="00E42990" w:rsidP="00E4299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r>
    </w:p>
    <w:p w:rsidR="00E42990" w:rsidRDefault="00E42990" w:rsidP="00E4299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-Verified HTML and CSS files were validated using the W3C validators</w:t>
      </w:r>
    </w:p>
    <w:p w:rsidR="00E42990" w:rsidRDefault="00E42990" w:rsidP="00E42990">
      <w:pPr>
        <w:pStyle w:val="NormalWeb"/>
        <w:spacing w:before="0" w:beforeAutospacing="0" w:after="0" w:afterAutospacing="0"/>
        <w:rPr>
          <w:rFonts w:ascii="Helvetica Neue" w:hAnsi="Helvetica Neue"/>
          <w:color w:val="000000"/>
          <w:sz w:val="22"/>
          <w:szCs w:val="22"/>
        </w:rPr>
      </w:pPr>
    </w:p>
    <w:p w:rsidR="00E42990" w:rsidRPr="009045F4" w:rsidRDefault="00E42990" w:rsidP="00E42990">
      <w:pPr>
        <w:pStyle w:val="NormalWeb"/>
        <w:spacing w:before="0" w:beforeAutospacing="0" w:after="0" w:afterAutospacing="0"/>
        <w:rPr>
          <w:rFonts w:ascii="Helvetica Neue" w:hAnsi="Helvetica Neue"/>
          <w:b/>
          <w:color w:val="000000"/>
          <w:sz w:val="22"/>
          <w:szCs w:val="22"/>
        </w:rPr>
      </w:pPr>
      <w:r w:rsidRPr="009045F4">
        <w:rPr>
          <w:rFonts w:ascii="Helvetica Neue" w:hAnsi="Helvetica Neue"/>
          <w:b/>
          <w:color w:val="000000"/>
          <w:sz w:val="22"/>
          <w:szCs w:val="22"/>
        </w:rPr>
        <w:t>EXTRA WORK COMPLETED:</w:t>
      </w:r>
    </w:p>
    <w:p w:rsidR="00E42990" w:rsidRDefault="00E42990" w:rsidP="00E4299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r>
    </w:p>
    <w:p w:rsidR="00E42990" w:rsidRDefault="004924F5" w:rsidP="00E4299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For this Milestone, a placeholder video was added to the index page, that will be replaced by our own content for the final Milestone.</w:t>
      </w:r>
      <w:r w:rsidR="00171BCB">
        <w:rPr>
          <w:rFonts w:ascii="Helvetica Neue" w:hAnsi="Helvetica Neue"/>
          <w:color w:val="000000"/>
          <w:sz w:val="22"/>
          <w:szCs w:val="22"/>
        </w:rPr>
        <w:t xml:space="preserve"> The Javascript widget we implemented is a cool space background for our company model and features moving constellations that follow the mouse as it travels across the background. We felt that this feature would fit the space or rocket theme of the website and we are looking at additional ways to make this theme consistent throughout the site.</w:t>
      </w:r>
      <w:r w:rsidR="009045F4">
        <w:rPr>
          <w:rFonts w:ascii="Helvetica Neue" w:hAnsi="Helvetica Neue"/>
          <w:color w:val="000000"/>
          <w:sz w:val="22"/>
          <w:szCs w:val="22"/>
        </w:rPr>
        <w:t xml:space="preserve"> Carlo made sure to include tab index functionality to all our form pages to make our site more user friendly. Also, we began to add visual content to our site, including many local pictures of Vancouver that Toni had taken. Finally, we added a responsive hover feature in our header that creates a transition effect and dropdown menus to improve navigation through our site.</w:t>
      </w:r>
    </w:p>
    <w:p w:rsidR="00E42990" w:rsidRDefault="00E42990" w:rsidP="00E42990">
      <w:pPr>
        <w:pStyle w:val="NormalWeb"/>
        <w:spacing w:before="0" w:beforeAutospacing="0" w:after="0" w:afterAutospacing="0"/>
        <w:rPr>
          <w:rFonts w:ascii="Helvetica Neue" w:hAnsi="Helvetica Neue"/>
          <w:color w:val="000000"/>
          <w:sz w:val="22"/>
          <w:szCs w:val="22"/>
        </w:rPr>
      </w:pPr>
    </w:p>
    <w:p w:rsidR="009045F4" w:rsidRPr="009045F4" w:rsidRDefault="009045F4" w:rsidP="009045F4">
      <w:pPr>
        <w:pStyle w:val="NormalWeb"/>
        <w:spacing w:before="0" w:beforeAutospacing="0" w:after="0" w:afterAutospacing="0"/>
        <w:rPr>
          <w:rFonts w:ascii="Helvetica Neue" w:hAnsi="Helvetica Neue"/>
          <w:b/>
          <w:color w:val="000000"/>
          <w:sz w:val="22"/>
          <w:szCs w:val="22"/>
        </w:rPr>
      </w:pPr>
      <w:r>
        <w:rPr>
          <w:rFonts w:ascii="Helvetica Neue" w:hAnsi="Helvetica Neue"/>
          <w:b/>
          <w:color w:val="000000"/>
          <w:sz w:val="22"/>
          <w:szCs w:val="22"/>
        </w:rPr>
        <w:t>FORM VALIDATION REQUIREMENTS AND TESTING TABLES:</w:t>
      </w:r>
    </w:p>
    <w:p w:rsidR="009045F4" w:rsidRDefault="009045F4" w:rsidP="00E42990">
      <w:pPr>
        <w:pStyle w:val="NormalWeb"/>
        <w:spacing w:before="0" w:beforeAutospacing="0" w:after="0" w:afterAutospacing="0"/>
        <w:rPr>
          <w:rFonts w:ascii="Helvetica Neue" w:hAnsi="Helvetica Neue"/>
          <w:color w:val="000000"/>
          <w:sz w:val="22"/>
          <w:szCs w:val="22"/>
        </w:rPr>
      </w:pPr>
    </w:p>
    <w:tbl>
      <w:tblPr>
        <w:tblStyle w:val="ListTable2-Accent1"/>
        <w:tblW w:w="0" w:type="auto"/>
        <w:tblLook w:val="04A0" w:firstRow="1" w:lastRow="0" w:firstColumn="1" w:lastColumn="0" w:noHBand="0" w:noVBand="1"/>
      </w:tblPr>
      <w:tblGrid>
        <w:gridCol w:w="3192"/>
        <w:gridCol w:w="3192"/>
        <w:gridCol w:w="3192"/>
      </w:tblGrid>
      <w:tr w:rsidR="00271A5A" w:rsidTr="00271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rPr>
                <w:sz w:val="22"/>
                <w:szCs w:val="22"/>
                <w:lang w:val="en-CA" w:eastAsia="ko-KR"/>
              </w:rPr>
            </w:pPr>
            <w:r>
              <w:t>FORM on page: Contact Us</w:t>
            </w:r>
          </w:p>
        </w:tc>
        <w:tc>
          <w:tcPr>
            <w:tcW w:w="3192" w:type="dxa"/>
            <w:tcBorders>
              <w:top w:val="single" w:sz="4" w:space="0" w:color="91C2DE" w:themeColor="accent1" w:themeTint="99"/>
              <w:left w:val="nil"/>
              <w:bottom w:val="single" w:sz="4" w:space="0" w:color="91C2DE" w:themeColor="accent1" w:themeTint="99"/>
              <w:right w:val="nil"/>
            </w:tcBorders>
          </w:tcPr>
          <w:p w:rsidR="00271A5A" w:rsidRDefault="00271A5A">
            <w:pPr>
              <w:cnfStyle w:val="100000000000" w:firstRow="1" w:lastRow="0" w:firstColumn="0" w:lastColumn="0" w:oddVBand="0" w:evenVBand="0" w:oddHBand="0" w:evenHBand="0" w:firstRowFirstColumn="0" w:firstRowLastColumn="0" w:lastRowFirstColumn="0" w:lastRowLastColumn="0"/>
            </w:pPr>
          </w:p>
        </w:tc>
        <w:tc>
          <w:tcPr>
            <w:tcW w:w="3192" w:type="dxa"/>
            <w:tcBorders>
              <w:top w:val="single" w:sz="4" w:space="0" w:color="91C2DE" w:themeColor="accent1" w:themeTint="99"/>
              <w:left w:val="nil"/>
              <w:bottom w:val="single" w:sz="4" w:space="0" w:color="91C2DE" w:themeColor="accent1" w:themeTint="99"/>
              <w:right w:val="nil"/>
            </w:tcBorders>
          </w:tcPr>
          <w:p w:rsidR="00271A5A" w:rsidRDefault="00271A5A">
            <w:pPr>
              <w:cnfStyle w:val="100000000000" w:firstRow="1" w:lastRow="0" w:firstColumn="0" w:lastColumn="0" w:oddVBand="0" w:evenVBand="0" w:oddHBand="0" w:evenHBand="0" w:firstRowFirstColumn="0" w:firstRowLastColumn="0" w:lastRowFirstColumn="0" w:lastRowLastColumn="0"/>
            </w:pPr>
          </w:p>
        </w:tc>
      </w:tr>
      <w:tr w:rsidR="00271A5A" w:rsidTr="00271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r>
              <w:t>Field ID</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100000" w:firstRow="0" w:lastRow="0" w:firstColumn="0" w:lastColumn="0" w:oddVBand="0" w:evenVBand="0" w:oddHBand="1" w:evenHBand="0" w:firstRowFirstColumn="0" w:firstRowLastColumn="0" w:lastRowFirstColumn="0" w:lastRowLastColumn="0"/>
              <w:rPr>
                <w:b/>
              </w:rPr>
            </w:pPr>
            <w:r>
              <w:rPr>
                <w:b/>
              </w:rPr>
              <w:t>Data Format or RegExp</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100000" w:firstRow="0" w:lastRow="0" w:firstColumn="0" w:lastColumn="0" w:oddVBand="0" w:evenVBand="0" w:oddHBand="1" w:evenHBand="0" w:firstRowFirstColumn="0" w:firstRowLastColumn="0" w:lastRowFirstColumn="0" w:lastRowLastColumn="0"/>
              <w:rPr>
                <w:b/>
              </w:rPr>
            </w:pPr>
            <w:r>
              <w:rPr>
                <w:b/>
              </w:rPr>
              <w:t>Explanation</w:t>
            </w:r>
          </w:p>
        </w:tc>
      </w:tr>
      <w:tr w:rsidR="00271A5A" w:rsidTr="00271A5A">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r>
              <w:t>firstname</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000000" w:firstRow="0" w:lastRow="0" w:firstColumn="0" w:lastColumn="0" w:oddVBand="0" w:evenVBand="0" w:oddHBand="0" w:evenHBand="0" w:firstRowFirstColumn="0" w:firstRowLastColumn="0" w:lastRowFirstColumn="0" w:lastRowLastColumn="0"/>
            </w:pPr>
            <w:r>
              <w:t>Test box containing a string of the user’s first name. Must not be blank.</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000000" w:firstRow="0" w:lastRow="0" w:firstColumn="0" w:lastColumn="0" w:oddVBand="0" w:evenVBand="0" w:oddHBand="0" w:evenHBand="0" w:firstRowFirstColumn="0" w:firstRowLastColumn="0" w:lastRowFirstColumn="0" w:lastRowLastColumn="0"/>
            </w:pPr>
            <w:r>
              <w:t>First name can be written however users like but cannot be blank as we would want to know who to address our responses to.</w:t>
            </w:r>
          </w:p>
        </w:tc>
      </w:tr>
      <w:tr w:rsidR="00271A5A" w:rsidTr="00271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r>
              <w:t>lastname</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100000" w:firstRow="0" w:lastRow="0" w:firstColumn="0" w:lastColumn="0" w:oddVBand="0" w:evenVBand="0" w:oddHBand="1" w:evenHBand="0" w:firstRowFirstColumn="0" w:firstRowLastColumn="0" w:lastRowFirstColumn="0" w:lastRowLastColumn="0"/>
            </w:pPr>
            <w:r>
              <w:t>Test box containing a string of the user’s last name. Must not be blank.</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100000" w:firstRow="0" w:lastRow="0" w:firstColumn="0" w:lastColumn="0" w:oddVBand="0" w:evenVBand="0" w:oddHBand="1" w:evenHBand="0" w:firstRowFirstColumn="0" w:firstRowLastColumn="0" w:lastRowFirstColumn="0" w:lastRowLastColumn="0"/>
            </w:pPr>
            <w:r>
              <w:t>Last name can be written however users like but cannot be blank as we would want to know who to address our responses to.</w:t>
            </w:r>
          </w:p>
        </w:tc>
      </w:tr>
      <w:tr w:rsidR="00271A5A" w:rsidTr="00271A5A">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r>
              <w:lastRenderedPageBreak/>
              <w:t>email</w:t>
            </w:r>
          </w:p>
        </w:tc>
        <w:tc>
          <w:tcPr>
            <w:tcW w:w="3192" w:type="dxa"/>
            <w:tcBorders>
              <w:top w:val="single" w:sz="4" w:space="0" w:color="91C2DE" w:themeColor="accent1" w:themeTint="99"/>
              <w:left w:val="nil"/>
              <w:bottom w:val="single" w:sz="4" w:space="0" w:color="91C2DE" w:themeColor="accent1" w:themeTint="99"/>
              <w:right w:val="nil"/>
            </w:tcBorders>
          </w:tcPr>
          <w:p w:rsidR="00271A5A" w:rsidRDefault="00271A5A">
            <w:pPr>
              <w:cnfStyle w:val="000000000000" w:firstRow="0" w:lastRow="0" w:firstColumn="0" w:lastColumn="0" w:oddVBand="0" w:evenVBand="0" w:oddHBand="0" w:evenHBand="0" w:firstRowFirstColumn="0" w:firstRowLastColumn="0" w:lastRowFirstColumn="0" w:lastRowLastColumn="0"/>
            </w:pPr>
            <w:r>
              <w:t>Test box containing a string of the user’s email.</w:t>
            </w:r>
          </w:p>
          <w:p w:rsidR="00271A5A" w:rsidRDefault="00271A5A">
            <w:pPr>
              <w:cnfStyle w:val="000000000000" w:firstRow="0" w:lastRow="0" w:firstColumn="0" w:lastColumn="0" w:oddVBand="0" w:evenVBand="0" w:oddHBand="0" w:evenHBand="0" w:firstRowFirstColumn="0" w:firstRowLastColumn="0" w:lastRowFirstColumn="0" w:lastRowLastColumn="0"/>
            </w:pPr>
          </w:p>
          <w:p w:rsidR="00271A5A" w:rsidRDefault="00271A5A">
            <w:pPr>
              <w:cnfStyle w:val="000000000000" w:firstRow="0" w:lastRow="0" w:firstColumn="0" w:lastColumn="0" w:oddVBand="0" w:evenVBand="0" w:oddHBand="0" w:evenHBand="0" w:firstRowFirstColumn="0" w:firstRowLastColumn="0" w:lastRowFirstColumn="0" w:lastRowLastColumn="0"/>
            </w:pPr>
            <w:r>
              <w:t>RegExp: /\S+@\S+\.\S+/</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000000" w:firstRow="0" w:lastRow="0" w:firstColumn="0" w:lastColumn="0" w:oddVBand="0" w:evenVBand="0" w:oddHBand="0" w:evenHBand="0" w:firstRowFirstColumn="0" w:firstRowLastColumn="0" w:lastRowFirstColumn="0" w:lastRowLastColumn="0"/>
            </w:pPr>
            <w:r>
              <w:t xml:space="preserve">Email needs to have a string followed by an @ symbol followed by another string and a . ending in another string.  The format should look similar to </w:t>
            </w:r>
            <w:hyperlink r:id="rId8" w:history="1">
              <w:r>
                <w:rPr>
                  <w:rStyle w:val="Hyperlink"/>
                </w:rPr>
                <w:t>string@string.string</w:t>
              </w:r>
            </w:hyperlink>
            <w:r>
              <w:t xml:space="preserve">  If the format is incorrect, the field is reset to blank so that the user has to type in another string.</w:t>
            </w:r>
          </w:p>
        </w:tc>
      </w:tr>
      <w:tr w:rsidR="00271A5A" w:rsidTr="00271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r>
              <w:t>message</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100000" w:firstRow="0" w:lastRow="0" w:firstColumn="0" w:lastColumn="0" w:oddVBand="0" w:evenVBand="0" w:oddHBand="1" w:evenHBand="0" w:firstRowFirstColumn="0" w:firstRowLastColumn="0" w:lastRowFirstColumn="0" w:lastRowLastColumn="0"/>
            </w:pPr>
            <w:r>
              <w:t>Text area containing the user’s message. No restrictions.</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100000" w:firstRow="0" w:lastRow="0" w:firstColumn="0" w:lastColumn="0" w:oddVBand="0" w:evenVBand="0" w:oddHBand="1" w:evenHBand="0" w:firstRowFirstColumn="0" w:firstRowLastColumn="0" w:lastRowFirstColumn="0" w:lastRowLastColumn="0"/>
            </w:pPr>
            <w:r>
              <w:t>We decided not to validate this field so that users can say as much, or as little as they want. Users will be unlikely to try to abuse this as they would have to fill out the contact information fields every time in order for the data to submit.</w:t>
            </w:r>
          </w:p>
        </w:tc>
      </w:tr>
    </w:tbl>
    <w:p w:rsidR="00271A5A" w:rsidRDefault="00271A5A" w:rsidP="00271A5A">
      <w:pPr>
        <w:rPr>
          <w:rFonts w:asciiTheme="minorHAnsi" w:hAnsiTheme="minorHAnsi" w:cstheme="minorBidi"/>
          <w:sz w:val="22"/>
          <w:szCs w:val="22"/>
          <w:lang w:eastAsia="ko-KR"/>
        </w:rPr>
      </w:pPr>
    </w:p>
    <w:p w:rsidR="00271A5A" w:rsidRDefault="00271A5A" w:rsidP="00271A5A">
      <w:pPr>
        <w:rPr>
          <w:rFonts w:asciiTheme="minorHAnsi" w:hAnsiTheme="minorHAnsi" w:cstheme="minorBidi"/>
          <w:sz w:val="22"/>
          <w:szCs w:val="22"/>
          <w:lang w:eastAsia="ko-KR"/>
        </w:rPr>
      </w:pPr>
    </w:p>
    <w:tbl>
      <w:tblPr>
        <w:tblStyle w:val="ListTable2-Accent1"/>
        <w:tblW w:w="0" w:type="auto"/>
        <w:tblLook w:val="04A0" w:firstRow="1" w:lastRow="0" w:firstColumn="1" w:lastColumn="0" w:noHBand="0" w:noVBand="1"/>
      </w:tblPr>
      <w:tblGrid>
        <w:gridCol w:w="3192"/>
        <w:gridCol w:w="3192"/>
        <w:gridCol w:w="3192"/>
      </w:tblGrid>
      <w:tr w:rsidR="00271A5A" w:rsidTr="00271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r>
              <w:t>FORM on page: Community</w:t>
            </w:r>
          </w:p>
        </w:tc>
        <w:tc>
          <w:tcPr>
            <w:tcW w:w="3192" w:type="dxa"/>
            <w:tcBorders>
              <w:top w:val="single" w:sz="4" w:space="0" w:color="91C2DE" w:themeColor="accent1" w:themeTint="99"/>
              <w:left w:val="nil"/>
              <w:bottom w:val="single" w:sz="4" w:space="0" w:color="91C2DE" w:themeColor="accent1" w:themeTint="99"/>
              <w:right w:val="nil"/>
            </w:tcBorders>
          </w:tcPr>
          <w:p w:rsidR="00271A5A" w:rsidRDefault="00271A5A">
            <w:pPr>
              <w:cnfStyle w:val="100000000000" w:firstRow="1" w:lastRow="0" w:firstColumn="0" w:lastColumn="0" w:oddVBand="0" w:evenVBand="0" w:oddHBand="0" w:evenHBand="0" w:firstRowFirstColumn="0" w:firstRowLastColumn="0" w:lastRowFirstColumn="0" w:lastRowLastColumn="0"/>
            </w:pPr>
          </w:p>
        </w:tc>
        <w:tc>
          <w:tcPr>
            <w:tcW w:w="3192" w:type="dxa"/>
            <w:tcBorders>
              <w:top w:val="single" w:sz="4" w:space="0" w:color="91C2DE" w:themeColor="accent1" w:themeTint="99"/>
              <w:left w:val="nil"/>
              <w:bottom w:val="single" w:sz="4" w:space="0" w:color="91C2DE" w:themeColor="accent1" w:themeTint="99"/>
              <w:right w:val="nil"/>
            </w:tcBorders>
          </w:tcPr>
          <w:p w:rsidR="00271A5A" w:rsidRDefault="00271A5A">
            <w:pPr>
              <w:cnfStyle w:val="100000000000" w:firstRow="1" w:lastRow="0" w:firstColumn="0" w:lastColumn="0" w:oddVBand="0" w:evenVBand="0" w:oddHBand="0" w:evenHBand="0" w:firstRowFirstColumn="0" w:firstRowLastColumn="0" w:lastRowFirstColumn="0" w:lastRowLastColumn="0"/>
            </w:pPr>
          </w:p>
        </w:tc>
      </w:tr>
      <w:tr w:rsidR="00271A5A" w:rsidTr="00271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r>
              <w:t>Field ID</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100000" w:firstRow="0" w:lastRow="0" w:firstColumn="0" w:lastColumn="0" w:oddVBand="0" w:evenVBand="0" w:oddHBand="1" w:evenHBand="0" w:firstRowFirstColumn="0" w:firstRowLastColumn="0" w:lastRowFirstColumn="0" w:lastRowLastColumn="0"/>
              <w:rPr>
                <w:b/>
              </w:rPr>
            </w:pPr>
            <w:r>
              <w:rPr>
                <w:b/>
              </w:rPr>
              <w:t>Data Format or RegExp</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100000" w:firstRow="0" w:lastRow="0" w:firstColumn="0" w:lastColumn="0" w:oddVBand="0" w:evenVBand="0" w:oddHBand="1" w:evenHBand="0" w:firstRowFirstColumn="0" w:firstRowLastColumn="0" w:lastRowFirstColumn="0" w:lastRowLastColumn="0"/>
              <w:rPr>
                <w:b/>
              </w:rPr>
            </w:pPr>
            <w:r>
              <w:rPr>
                <w:b/>
              </w:rPr>
              <w:t>Explanation</w:t>
            </w:r>
          </w:p>
        </w:tc>
      </w:tr>
      <w:tr w:rsidR="00271A5A" w:rsidTr="00271A5A">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r>
              <w:t>loginname</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000000" w:firstRow="0" w:lastRow="0" w:firstColumn="0" w:lastColumn="0" w:oddVBand="0" w:evenVBand="0" w:oddHBand="0" w:evenHBand="0" w:firstRowFirstColumn="0" w:firstRowLastColumn="0" w:lastRowFirstColumn="0" w:lastRowLastColumn="0"/>
            </w:pPr>
            <w:r>
              <w:t>Text box for registered users to enter their username. Must not be blank.</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000000" w:firstRow="0" w:lastRow="0" w:firstColumn="0" w:lastColumn="0" w:oddVBand="0" w:evenVBand="0" w:oddHBand="0" w:evenHBand="0" w:firstRowFirstColumn="0" w:firstRowLastColumn="0" w:lastRowFirstColumn="0" w:lastRowLastColumn="0"/>
            </w:pPr>
            <w:r>
              <w:t>No validation required other than the “required” attribute for the input element to keep the field from being submitted while blank.</w:t>
            </w:r>
          </w:p>
        </w:tc>
      </w:tr>
      <w:tr w:rsidR="00271A5A" w:rsidTr="00271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r>
              <w:t>loginpass</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100000" w:firstRow="0" w:lastRow="0" w:firstColumn="0" w:lastColumn="0" w:oddVBand="0" w:evenVBand="0" w:oddHBand="1" w:evenHBand="0" w:firstRowFirstColumn="0" w:firstRowLastColumn="0" w:lastRowFirstColumn="0" w:lastRowLastColumn="0"/>
            </w:pPr>
            <w:r>
              <w:t>Text box for registered users to enter their password. Must not be blank.</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100000" w:firstRow="0" w:lastRow="0" w:firstColumn="0" w:lastColumn="0" w:oddVBand="0" w:evenVBand="0" w:oddHBand="1" w:evenHBand="0" w:firstRowFirstColumn="0" w:firstRowLastColumn="0" w:lastRowFirstColumn="0" w:lastRowLastColumn="0"/>
            </w:pPr>
            <w:r>
              <w:t>No validation required other than the “required” attribute for the input element to keep the field from being submitted while blank.</w:t>
            </w:r>
          </w:p>
        </w:tc>
      </w:tr>
      <w:tr w:rsidR="00271A5A" w:rsidTr="00271A5A">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r>
              <w:t>firstname</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000000" w:firstRow="0" w:lastRow="0" w:firstColumn="0" w:lastColumn="0" w:oddVBand="0" w:evenVBand="0" w:oddHBand="0" w:evenHBand="0" w:firstRowFirstColumn="0" w:firstRowLastColumn="0" w:lastRowFirstColumn="0" w:lastRowLastColumn="0"/>
            </w:pPr>
            <w:r>
              <w:t>Text box for unregistered users to enter their first name. Must not be blank.</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000000" w:firstRow="0" w:lastRow="0" w:firstColumn="0" w:lastColumn="0" w:oddVBand="0" w:evenVBand="0" w:oddHBand="0" w:evenHBand="0" w:firstRowFirstColumn="0" w:firstRowLastColumn="0" w:lastRowFirstColumn="0" w:lastRowLastColumn="0"/>
            </w:pPr>
            <w:r>
              <w:t>First name can be written however users like but cannot be blank as we would want to know who is signing up to use our forum.  This can also help personalize our messages to users.</w:t>
            </w:r>
          </w:p>
        </w:tc>
      </w:tr>
      <w:tr w:rsidR="00271A5A" w:rsidTr="00271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r>
              <w:t>lastname</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100000" w:firstRow="0" w:lastRow="0" w:firstColumn="0" w:lastColumn="0" w:oddVBand="0" w:evenVBand="0" w:oddHBand="1" w:evenHBand="0" w:firstRowFirstColumn="0" w:firstRowLastColumn="0" w:lastRowFirstColumn="0" w:lastRowLastColumn="0"/>
            </w:pPr>
            <w:r>
              <w:t>Text box for unregistered users to enter their last name. Must not be blank.</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100000" w:firstRow="0" w:lastRow="0" w:firstColumn="0" w:lastColumn="0" w:oddVBand="0" w:evenVBand="0" w:oddHBand="1" w:evenHBand="0" w:firstRowFirstColumn="0" w:firstRowLastColumn="0" w:lastRowFirstColumn="0" w:lastRowLastColumn="0"/>
            </w:pPr>
            <w:r>
              <w:t>Last name can be written however users like but cannot be blank as we would want to know who is signing up to use our forum.  This can also help personalize our messages to users.</w:t>
            </w:r>
          </w:p>
        </w:tc>
      </w:tr>
      <w:tr w:rsidR="00271A5A" w:rsidTr="00271A5A">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r>
              <w:lastRenderedPageBreak/>
              <w:t>email</w:t>
            </w:r>
          </w:p>
        </w:tc>
        <w:tc>
          <w:tcPr>
            <w:tcW w:w="3192" w:type="dxa"/>
            <w:tcBorders>
              <w:top w:val="single" w:sz="4" w:space="0" w:color="91C2DE" w:themeColor="accent1" w:themeTint="99"/>
              <w:left w:val="nil"/>
              <w:bottom w:val="single" w:sz="4" w:space="0" w:color="91C2DE" w:themeColor="accent1" w:themeTint="99"/>
              <w:right w:val="nil"/>
            </w:tcBorders>
          </w:tcPr>
          <w:p w:rsidR="00271A5A" w:rsidRDefault="00271A5A">
            <w:pPr>
              <w:cnfStyle w:val="000000000000" w:firstRow="0" w:lastRow="0" w:firstColumn="0" w:lastColumn="0" w:oddVBand="0" w:evenVBand="0" w:oddHBand="0" w:evenHBand="0" w:firstRowFirstColumn="0" w:firstRowLastColumn="0" w:lastRowFirstColumn="0" w:lastRowLastColumn="0"/>
            </w:pPr>
            <w:r>
              <w:t>Text box for unregistered users to enter their email.</w:t>
            </w:r>
          </w:p>
          <w:p w:rsidR="00271A5A" w:rsidRDefault="00271A5A">
            <w:pPr>
              <w:cnfStyle w:val="000000000000" w:firstRow="0" w:lastRow="0" w:firstColumn="0" w:lastColumn="0" w:oddVBand="0" w:evenVBand="0" w:oddHBand="0" w:evenHBand="0" w:firstRowFirstColumn="0" w:firstRowLastColumn="0" w:lastRowFirstColumn="0" w:lastRowLastColumn="0"/>
            </w:pPr>
          </w:p>
          <w:p w:rsidR="00271A5A" w:rsidRDefault="00271A5A">
            <w:pPr>
              <w:cnfStyle w:val="000000000000" w:firstRow="0" w:lastRow="0" w:firstColumn="0" w:lastColumn="0" w:oddVBand="0" w:evenVBand="0" w:oddHBand="0" w:evenHBand="0" w:firstRowFirstColumn="0" w:firstRowLastColumn="0" w:lastRowFirstColumn="0" w:lastRowLastColumn="0"/>
            </w:pPr>
            <w:r>
              <w:t>RegExp: /\S+@\S+\.\S+/</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000000" w:firstRow="0" w:lastRow="0" w:firstColumn="0" w:lastColumn="0" w:oddVBand="0" w:evenVBand="0" w:oddHBand="0" w:evenHBand="0" w:firstRowFirstColumn="0" w:firstRowLastColumn="0" w:lastRowFirstColumn="0" w:lastRowLastColumn="0"/>
            </w:pPr>
            <w:r>
              <w:t>Last name can be written however users like but cannot be blank as we would want to know who is signing up to use our forum.  This can also help personalize our messages to users.</w:t>
            </w:r>
          </w:p>
        </w:tc>
      </w:tr>
      <w:tr w:rsidR="00271A5A" w:rsidTr="00271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r>
              <w:t>username</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100000" w:firstRow="0" w:lastRow="0" w:firstColumn="0" w:lastColumn="0" w:oddVBand="0" w:evenVBand="0" w:oddHBand="1" w:evenHBand="0" w:firstRowFirstColumn="0" w:firstRowLastColumn="0" w:lastRowFirstColumn="0" w:lastRowLastColumn="0"/>
            </w:pPr>
            <w:r>
              <w:t>Text box for unregistered users to enter their desired username. Must not be blank.</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100000" w:firstRow="0" w:lastRow="0" w:firstColumn="0" w:lastColumn="0" w:oddVBand="0" w:evenVBand="0" w:oddHBand="1" w:evenHBand="0" w:firstRowFirstColumn="0" w:firstRowLastColumn="0" w:lastRowFirstColumn="0" w:lastRowLastColumn="0"/>
            </w:pPr>
            <w:r>
              <w:t xml:space="preserve">Email needs to have a string followed by an @ symbol followed by another string and a ‘.’ and ending in another string.  The format should look similar to </w:t>
            </w:r>
            <w:hyperlink r:id="rId9" w:history="1">
              <w:r>
                <w:rPr>
                  <w:rStyle w:val="Hyperlink"/>
                </w:rPr>
                <w:t>string@string.string</w:t>
              </w:r>
            </w:hyperlink>
            <w:r>
              <w:t xml:space="preserve">  If the format is incorrect, the field is reset to blank so that the user has to type in another string.  Email is necessary for users to submit so that we can contact them </w:t>
            </w:r>
          </w:p>
        </w:tc>
      </w:tr>
      <w:tr w:rsidR="00271A5A" w:rsidTr="00271A5A">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r>
              <w:t>password_0</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000000" w:firstRow="0" w:lastRow="0" w:firstColumn="0" w:lastColumn="0" w:oddVBand="0" w:evenVBand="0" w:oddHBand="0" w:evenHBand="0" w:firstRowFirstColumn="0" w:firstRowLastColumn="0" w:lastRowFirstColumn="0" w:lastRowLastColumn="0"/>
            </w:pPr>
            <w:r>
              <w:t>Text box for unregistered users to enter their desired password. Must not be blank.</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000000" w:firstRow="0" w:lastRow="0" w:firstColumn="0" w:lastColumn="0" w:oddVBand="0" w:evenVBand="0" w:oddHBand="0" w:evenHBand="0" w:firstRowFirstColumn="0" w:firstRowLastColumn="0" w:lastRowFirstColumn="0" w:lastRowLastColumn="0"/>
            </w:pPr>
            <w:r>
              <w:t>All accounts should have a password associated with them.  We have not set limits on length or requirements on what passwords should contain at this time so that users have more flexibility when signing up.</w:t>
            </w:r>
          </w:p>
        </w:tc>
      </w:tr>
      <w:tr w:rsidR="00271A5A" w:rsidTr="00271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r>
              <w:t>Password_1</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100000" w:firstRow="0" w:lastRow="0" w:firstColumn="0" w:lastColumn="0" w:oddVBand="0" w:evenVBand="0" w:oddHBand="1" w:evenHBand="0" w:firstRowFirstColumn="0" w:firstRowLastColumn="0" w:lastRowFirstColumn="0" w:lastRowLastColumn="0"/>
            </w:pPr>
            <w:r>
              <w:t>Text box to confirm users’ password.  This input must match the input in the field above.</w:t>
            </w:r>
          </w:p>
        </w:tc>
        <w:tc>
          <w:tcPr>
            <w:tcW w:w="3192" w:type="dxa"/>
            <w:tcBorders>
              <w:top w:val="single" w:sz="4" w:space="0" w:color="91C2DE" w:themeColor="accent1" w:themeTint="99"/>
              <w:left w:val="nil"/>
              <w:bottom w:val="single" w:sz="4" w:space="0" w:color="91C2DE" w:themeColor="accent1" w:themeTint="99"/>
              <w:right w:val="nil"/>
            </w:tcBorders>
            <w:hideMark/>
          </w:tcPr>
          <w:p w:rsidR="00271A5A" w:rsidRDefault="00271A5A">
            <w:pPr>
              <w:cnfStyle w:val="000000100000" w:firstRow="0" w:lastRow="0" w:firstColumn="0" w:lastColumn="0" w:oddVBand="0" w:evenVBand="0" w:oddHBand="1" w:evenHBand="0" w:firstRowFirstColumn="0" w:firstRowLastColumn="0" w:lastRowFirstColumn="0" w:lastRowLastColumn="0"/>
            </w:pPr>
            <w:r>
              <w:t>User’s need to confirm their passwords to ensure that they are error-free and more likely to remember them when they log back into our site.</w:t>
            </w:r>
          </w:p>
        </w:tc>
      </w:tr>
    </w:tbl>
    <w:p w:rsidR="00271A5A" w:rsidRDefault="00271A5A" w:rsidP="00E42990">
      <w:pPr>
        <w:pStyle w:val="NormalWeb"/>
        <w:spacing w:before="0" w:beforeAutospacing="0" w:after="0" w:afterAutospacing="0"/>
        <w:rPr>
          <w:rFonts w:ascii="Helvetica Neue" w:hAnsi="Helvetica Neue"/>
          <w:color w:val="000000"/>
          <w:sz w:val="22"/>
          <w:szCs w:val="22"/>
        </w:rPr>
      </w:pPr>
    </w:p>
    <w:p w:rsidR="00271A5A" w:rsidRDefault="00271A5A" w:rsidP="00E42990">
      <w:pPr>
        <w:pStyle w:val="NormalWeb"/>
        <w:spacing w:before="0" w:beforeAutospacing="0" w:after="0" w:afterAutospacing="0"/>
        <w:rPr>
          <w:rFonts w:ascii="Helvetica Neue" w:hAnsi="Helvetica Neue"/>
          <w:color w:val="000000"/>
          <w:sz w:val="22"/>
          <w:szCs w:val="22"/>
        </w:rPr>
      </w:pPr>
    </w:p>
    <w:tbl>
      <w:tblPr>
        <w:tblStyle w:val="ListTable2-Accent1"/>
        <w:tblW w:w="0" w:type="auto"/>
        <w:tblLook w:val="04A0" w:firstRow="1" w:lastRow="0" w:firstColumn="1" w:lastColumn="0" w:noHBand="0" w:noVBand="1"/>
      </w:tblPr>
      <w:tblGrid>
        <w:gridCol w:w="3192"/>
        <w:gridCol w:w="3192"/>
        <w:gridCol w:w="3192"/>
      </w:tblGrid>
      <w:tr w:rsidR="00271A5A" w:rsidTr="00A866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71A5A" w:rsidRDefault="00271A5A" w:rsidP="00A86610">
            <w:r>
              <w:t>TEST DOCUMENTATION for FORM on page: Contact Us</w:t>
            </w:r>
          </w:p>
        </w:tc>
        <w:tc>
          <w:tcPr>
            <w:tcW w:w="3192" w:type="dxa"/>
          </w:tcPr>
          <w:p w:rsidR="00271A5A" w:rsidRDefault="00271A5A" w:rsidP="00A86610">
            <w:pPr>
              <w:cnfStyle w:val="100000000000" w:firstRow="1" w:lastRow="0" w:firstColumn="0" w:lastColumn="0" w:oddVBand="0" w:evenVBand="0" w:oddHBand="0" w:evenHBand="0" w:firstRowFirstColumn="0" w:firstRowLastColumn="0" w:lastRowFirstColumn="0" w:lastRowLastColumn="0"/>
            </w:pPr>
          </w:p>
        </w:tc>
        <w:tc>
          <w:tcPr>
            <w:tcW w:w="3192" w:type="dxa"/>
          </w:tcPr>
          <w:p w:rsidR="00271A5A" w:rsidRDefault="00271A5A" w:rsidP="00A86610">
            <w:pPr>
              <w:cnfStyle w:val="100000000000" w:firstRow="1" w:lastRow="0" w:firstColumn="0" w:lastColumn="0" w:oddVBand="0" w:evenVBand="0" w:oddHBand="0" w:evenHBand="0" w:firstRowFirstColumn="0" w:firstRowLastColumn="0" w:lastRowFirstColumn="0" w:lastRowLastColumn="0"/>
            </w:pPr>
          </w:p>
        </w:tc>
      </w:tr>
      <w:tr w:rsidR="00271A5A" w:rsidTr="00A8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71A5A" w:rsidRDefault="00271A5A" w:rsidP="00A86610">
            <w:r>
              <w:t>Field ID</w:t>
            </w:r>
          </w:p>
        </w:tc>
        <w:tc>
          <w:tcPr>
            <w:tcW w:w="3192" w:type="dxa"/>
          </w:tcPr>
          <w:p w:rsidR="00271A5A" w:rsidRPr="007D12E2" w:rsidRDefault="00271A5A" w:rsidP="00A86610">
            <w:pPr>
              <w:cnfStyle w:val="000000100000" w:firstRow="0" w:lastRow="0" w:firstColumn="0" w:lastColumn="0" w:oddVBand="0" w:evenVBand="0" w:oddHBand="1" w:evenHBand="0" w:firstRowFirstColumn="0" w:firstRowLastColumn="0" w:lastRowFirstColumn="0" w:lastRowLastColumn="0"/>
              <w:rPr>
                <w:b/>
              </w:rPr>
            </w:pPr>
            <w:r>
              <w:rPr>
                <w:b/>
              </w:rPr>
              <w:t>Problem</w:t>
            </w:r>
          </w:p>
        </w:tc>
        <w:tc>
          <w:tcPr>
            <w:tcW w:w="3192" w:type="dxa"/>
          </w:tcPr>
          <w:p w:rsidR="00271A5A" w:rsidRPr="007D12E2" w:rsidRDefault="00271A5A" w:rsidP="00A86610">
            <w:pPr>
              <w:cnfStyle w:val="000000100000" w:firstRow="0" w:lastRow="0" w:firstColumn="0" w:lastColumn="0" w:oddVBand="0" w:evenVBand="0" w:oddHBand="1" w:evenHBand="0" w:firstRowFirstColumn="0" w:firstRowLastColumn="0" w:lastRowFirstColumn="0" w:lastRowLastColumn="0"/>
              <w:rPr>
                <w:b/>
              </w:rPr>
            </w:pPr>
            <w:r>
              <w:rPr>
                <w:b/>
              </w:rPr>
              <w:t>Improvements made</w:t>
            </w:r>
          </w:p>
        </w:tc>
      </w:tr>
      <w:tr w:rsidR="00271A5A" w:rsidTr="00A86610">
        <w:tc>
          <w:tcPr>
            <w:cnfStyle w:val="001000000000" w:firstRow="0" w:lastRow="0" w:firstColumn="1" w:lastColumn="0" w:oddVBand="0" w:evenVBand="0" w:oddHBand="0" w:evenHBand="0" w:firstRowFirstColumn="0" w:firstRowLastColumn="0" w:lastRowFirstColumn="0" w:lastRowLastColumn="0"/>
            <w:tcW w:w="3192" w:type="dxa"/>
          </w:tcPr>
          <w:p w:rsidR="00271A5A" w:rsidRDefault="00271A5A" w:rsidP="00A86610">
            <w:r>
              <w:t>firstname</w:t>
            </w:r>
          </w:p>
        </w:tc>
        <w:tc>
          <w:tcPr>
            <w:tcW w:w="3192" w:type="dxa"/>
          </w:tcPr>
          <w:p w:rsidR="00271A5A" w:rsidRDefault="00271A5A" w:rsidP="00A86610">
            <w:pPr>
              <w:cnfStyle w:val="000000000000" w:firstRow="0" w:lastRow="0" w:firstColumn="0" w:lastColumn="0" w:oddVBand="0" w:evenVBand="0" w:oddHBand="0" w:evenHBand="0" w:firstRowFirstColumn="0" w:firstRowLastColumn="0" w:lastRowFirstColumn="0" w:lastRowLastColumn="0"/>
            </w:pPr>
            <w:r>
              <w:t>Users could leave the field blank and submit the information.</w:t>
            </w:r>
          </w:p>
        </w:tc>
        <w:tc>
          <w:tcPr>
            <w:tcW w:w="3192" w:type="dxa"/>
          </w:tcPr>
          <w:p w:rsidR="00271A5A" w:rsidRDefault="00271A5A" w:rsidP="00A86610">
            <w:pPr>
              <w:cnfStyle w:val="000000000000" w:firstRow="0" w:lastRow="0" w:firstColumn="0" w:lastColumn="0" w:oddVBand="0" w:evenVBand="0" w:oddHBand="0" w:evenHBand="0" w:firstRowFirstColumn="0" w:firstRowLastColumn="0" w:lastRowFirstColumn="0" w:lastRowLastColumn="0"/>
            </w:pPr>
            <w:r>
              <w:t>Implemented JavaScript validation to post a message alerting the user to not leave the field blank and will not submit until the field is filled.</w:t>
            </w:r>
          </w:p>
        </w:tc>
      </w:tr>
      <w:tr w:rsidR="00271A5A" w:rsidTr="00A8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71A5A" w:rsidRDefault="00271A5A" w:rsidP="00A86610">
            <w:r>
              <w:t>lastname</w:t>
            </w:r>
          </w:p>
        </w:tc>
        <w:tc>
          <w:tcPr>
            <w:tcW w:w="3192" w:type="dxa"/>
          </w:tcPr>
          <w:p w:rsidR="00271A5A" w:rsidRDefault="00271A5A" w:rsidP="00A86610">
            <w:pPr>
              <w:cnfStyle w:val="000000100000" w:firstRow="0" w:lastRow="0" w:firstColumn="0" w:lastColumn="0" w:oddVBand="0" w:evenVBand="0" w:oddHBand="1" w:evenHBand="0" w:firstRowFirstColumn="0" w:firstRowLastColumn="0" w:lastRowFirstColumn="0" w:lastRowLastColumn="0"/>
            </w:pPr>
            <w:r>
              <w:t>Users could leave the field blank and submit the information to the server.</w:t>
            </w:r>
          </w:p>
        </w:tc>
        <w:tc>
          <w:tcPr>
            <w:tcW w:w="3192" w:type="dxa"/>
          </w:tcPr>
          <w:p w:rsidR="00271A5A" w:rsidRDefault="00271A5A" w:rsidP="00A86610">
            <w:pPr>
              <w:cnfStyle w:val="000000100000" w:firstRow="0" w:lastRow="0" w:firstColumn="0" w:lastColumn="0" w:oddVBand="0" w:evenVBand="0" w:oddHBand="1" w:evenHBand="0" w:firstRowFirstColumn="0" w:firstRowLastColumn="0" w:lastRowFirstColumn="0" w:lastRowLastColumn="0"/>
            </w:pPr>
            <w:r>
              <w:t xml:space="preserve">Implemented JavaScript validation to post a message alerting the user to not leave </w:t>
            </w:r>
            <w:r>
              <w:lastRenderedPageBreak/>
              <w:t>the field blank and will not submit until the field is filled.</w:t>
            </w:r>
          </w:p>
        </w:tc>
      </w:tr>
      <w:tr w:rsidR="00271A5A" w:rsidTr="00A86610">
        <w:tc>
          <w:tcPr>
            <w:cnfStyle w:val="001000000000" w:firstRow="0" w:lastRow="0" w:firstColumn="1" w:lastColumn="0" w:oddVBand="0" w:evenVBand="0" w:oddHBand="0" w:evenHBand="0" w:firstRowFirstColumn="0" w:firstRowLastColumn="0" w:lastRowFirstColumn="0" w:lastRowLastColumn="0"/>
            <w:tcW w:w="3192" w:type="dxa"/>
          </w:tcPr>
          <w:p w:rsidR="00271A5A" w:rsidRDefault="00271A5A" w:rsidP="00A86610">
            <w:r>
              <w:lastRenderedPageBreak/>
              <w:t>email</w:t>
            </w:r>
          </w:p>
        </w:tc>
        <w:tc>
          <w:tcPr>
            <w:tcW w:w="3192" w:type="dxa"/>
          </w:tcPr>
          <w:p w:rsidR="00271A5A" w:rsidRDefault="00271A5A" w:rsidP="00A86610">
            <w:pPr>
              <w:cnfStyle w:val="000000000000" w:firstRow="0" w:lastRow="0" w:firstColumn="0" w:lastColumn="0" w:oddVBand="0" w:evenVBand="0" w:oddHBand="0" w:evenHBand="0" w:firstRowFirstColumn="0" w:firstRowLastColumn="0" w:lastRowFirstColumn="0" w:lastRowLastColumn="0"/>
            </w:pPr>
            <w:r>
              <w:t>Users can input anything into the email field even if it does not follow proper email format.</w:t>
            </w:r>
          </w:p>
          <w:p w:rsidR="00271A5A" w:rsidRDefault="00271A5A" w:rsidP="00A86610">
            <w:pPr>
              <w:cnfStyle w:val="000000000000" w:firstRow="0" w:lastRow="0" w:firstColumn="0" w:lastColumn="0" w:oddVBand="0" w:evenVBand="0" w:oddHBand="0" w:evenHBand="0" w:firstRowFirstColumn="0" w:firstRowLastColumn="0" w:lastRowFirstColumn="0" w:lastRowLastColumn="0"/>
            </w:pPr>
          </w:p>
          <w:p w:rsidR="00271A5A" w:rsidRDefault="00271A5A" w:rsidP="00A86610">
            <w:pPr>
              <w:cnfStyle w:val="000000000000" w:firstRow="0" w:lastRow="0" w:firstColumn="0" w:lastColumn="0" w:oddVBand="0" w:evenVBand="0" w:oddHBand="0" w:evenHBand="0" w:firstRowFirstColumn="0" w:firstRowLastColumn="0" w:lastRowFirstColumn="0" w:lastRowLastColumn="0"/>
            </w:pPr>
          </w:p>
        </w:tc>
        <w:tc>
          <w:tcPr>
            <w:tcW w:w="3192" w:type="dxa"/>
          </w:tcPr>
          <w:p w:rsidR="00271A5A" w:rsidRDefault="00271A5A" w:rsidP="00A86610">
            <w:pPr>
              <w:cnfStyle w:val="000000000000" w:firstRow="0" w:lastRow="0" w:firstColumn="0" w:lastColumn="0" w:oddVBand="0" w:evenVBand="0" w:oddHBand="0" w:evenHBand="0" w:firstRowFirstColumn="0" w:firstRowLastColumn="0" w:lastRowFirstColumn="0" w:lastRowLastColumn="0"/>
            </w:pPr>
            <w:r>
              <w:t>Implemented JavaScript validation with RegExp to alert the user if their input does not meet proper email format (contains @ and .)</w:t>
            </w:r>
          </w:p>
        </w:tc>
      </w:tr>
      <w:tr w:rsidR="00271A5A" w:rsidTr="00A8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71A5A" w:rsidRDefault="00271A5A" w:rsidP="00A86610">
            <w:r>
              <w:t>message</w:t>
            </w:r>
          </w:p>
        </w:tc>
        <w:tc>
          <w:tcPr>
            <w:tcW w:w="3192" w:type="dxa"/>
          </w:tcPr>
          <w:p w:rsidR="00271A5A" w:rsidRDefault="00271A5A" w:rsidP="00A86610">
            <w:pPr>
              <w:cnfStyle w:val="000000100000" w:firstRow="0" w:lastRow="0" w:firstColumn="0" w:lastColumn="0" w:oddVBand="0" w:evenVBand="0" w:oddHBand="1" w:evenHBand="0" w:firstRowFirstColumn="0" w:firstRowLastColumn="0" w:lastRowFirstColumn="0" w:lastRowLastColumn="0"/>
            </w:pPr>
            <w:r>
              <w:t>No problems working as intended</w:t>
            </w:r>
          </w:p>
        </w:tc>
        <w:tc>
          <w:tcPr>
            <w:tcW w:w="3192" w:type="dxa"/>
          </w:tcPr>
          <w:p w:rsidR="00271A5A" w:rsidRDefault="00271A5A" w:rsidP="00A86610">
            <w:pPr>
              <w:cnfStyle w:val="000000100000" w:firstRow="0" w:lastRow="0" w:firstColumn="0" w:lastColumn="0" w:oddVBand="0" w:evenVBand="0" w:oddHBand="1" w:evenHBand="0" w:firstRowFirstColumn="0" w:firstRowLastColumn="0" w:lastRowFirstColumn="0" w:lastRowLastColumn="0"/>
            </w:pPr>
            <w:r>
              <w:t xml:space="preserve">No problems working as intended </w:t>
            </w:r>
          </w:p>
        </w:tc>
      </w:tr>
      <w:tr w:rsidR="00271A5A" w:rsidTr="00A86610">
        <w:tc>
          <w:tcPr>
            <w:cnfStyle w:val="001000000000" w:firstRow="0" w:lastRow="0" w:firstColumn="1" w:lastColumn="0" w:oddVBand="0" w:evenVBand="0" w:oddHBand="0" w:evenHBand="0" w:firstRowFirstColumn="0" w:firstRowLastColumn="0" w:lastRowFirstColumn="0" w:lastRowLastColumn="0"/>
            <w:tcW w:w="3192" w:type="dxa"/>
          </w:tcPr>
          <w:p w:rsidR="00271A5A" w:rsidRPr="001511C2" w:rsidRDefault="00271A5A" w:rsidP="00A86610">
            <w:r>
              <w:t>FORM LEVEL TESTING</w:t>
            </w:r>
          </w:p>
        </w:tc>
        <w:tc>
          <w:tcPr>
            <w:tcW w:w="3192" w:type="dxa"/>
          </w:tcPr>
          <w:p w:rsidR="00271A5A" w:rsidRDefault="00271A5A" w:rsidP="00A86610">
            <w:pPr>
              <w:cnfStyle w:val="000000000000" w:firstRow="0" w:lastRow="0" w:firstColumn="0" w:lastColumn="0" w:oddVBand="0" w:evenVBand="0" w:oddHBand="0" w:evenHBand="0" w:firstRowFirstColumn="0" w:firstRowLastColumn="0" w:lastRowFirstColumn="0" w:lastRowLastColumn="0"/>
            </w:pPr>
          </w:p>
        </w:tc>
        <w:tc>
          <w:tcPr>
            <w:tcW w:w="3192" w:type="dxa"/>
          </w:tcPr>
          <w:p w:rsidR="00271A5A" w:rsidRDefault="00271A5A" w:rsidP="00A86610">
            <w:pPr>
              <w:cnfStyle w:val="000000000000" w:firstRow="0" w:lastRow="0" w:firstColumn="0" w:lastColumn="0" w:oddVBand="0" w:evenVBand="0" w:oddHBand="0" w:evenHBand="0" w:firstRowFirstColumn="0" w:firstRowLastColumn="0" w:lastRowFirstColumn="0" w:lastRowLastColumn="0"/>
            </w:pPr>
          </w:p>
        </w:tc>
      </w:tr>
      <w:tr w:rsidR="00271A5A" w:rsidTr="00A8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71A5A" w:rsidRDefault="00271A5A" w:rsidP="00A86610">
            <w:r>
              <w:t>Form flow</w:t>
            </w:r>
          </w:p>
        </w:tc>
        <w:tc>
          <w:tcPr>
            <w:tcW w:w="3192" w:type="dxa"/>
          </w:tcPr>
          <w:p w:rsidR="00271A5A" w:rsidRPr="001511C2" w:rsidRDefault="00271A5A" w:rsidP="00A86610">
            <w:pPr>
              <w:cnfStyle w:val="000000100000" w:firstRow="0" w:lastRow="0" w:firstColumn="0" w:lastColumn="0" w:oddVBand="0" w:evenVBand="0" w:oddHBand="1" w:evenHBand="0" w:firstRowFirstColumn="0" w:firstRowLastColumn="0" w:lastRowFirstColumn="0" w:lastRowLastColumn="0"/>
              <w:rPr>
                <w:b/>
              </w:rPr>
            </w:pPr>
            <w:r>
              <w:rPr>
                <w:b/>
              </w:rPr>
              <w:t>Problem</w:t>
            </w:r>
          </w:p>
        </w:tc>
        <w:tc>
          <w:tcPr>
            <w:tcW w:w="3192" w:type="dxa"/>
          </w:tcPr>
          <w:p w:rsidR="00271A5A" w:rsidRPr="001511C2" w:rsidRDefault="00271A5A" w:rsidP="00A86610">
            <w:pPr>
              <w:cnfStyle w:val="000000100000" w:firstRow="0" w:lastRow="0" w:firstColumn="0" w:lastColumn="0" w:oddVBand="0" w:evenVBand="0" w:oddHBand="1" w:evenHBand="0" w:firstRowFirstColumn="0" w:firstRowLastColumn="0" w:lastRowFirstColumn="0" w:lastRowLastColumn="0"/>
              <w:rPr>
                <w:b/>
              </w:rPr>
            </w:pPr>
            <w:r>
              <w:rPr>
                <w:b/>
              </w:rPr>
              <w:t xml:space="preserve">Improvements made </w:t>
            </w:r>
          </w:p>
        </w:tc>
      </w:tr>
      <w:tr w:rsidR="00271A5A" w:rsidTr="00A86610">
        <w:tc>
          <w:tcPr>
            <w:cnfStyle w:val="001000000000" w:firstRow="0" w:lastRow="0" w:firstColumn="1" w:lastColumn="0" w:oddVBand="0" w:evenVBand="0" w:oddHBand="0" w:evenHBand="0" w:firstRowFirstColumn="0" w:firstRowLastColumn="0" w:lastRowFirstColumn="0" w:lastRowLastColumn="0"/>
            <w:tcW w:w="3192" w:type="dxa"/>
          </w:tcPr>
          <w:p w:rsidR="00271A5A" w:rsidRDefault="00271A5A" w:rsidP="00A86610">
            <w:r>
              <w:t>Contact Us message form</w:t>
            </w:r>
          </w:p>
        </w:tc>
        <w:tc>
          <w:tcPr>
            <w:tcW w:w="3192" w:type="dxa"/>
          </w:tcPr>
          <w:p w:rsidR="00271A5A" w:rsidRDefault="00271A5A" w:rsidP="00A86610">
            <w:pPr>
              <w:cnfStyle w:val="000000000000" w:firstRow="0" w:lastRow="0" w:firstColumn="0" w:lastColumn="0" w:oddVBand="0" w:evenVBand="0" w:oddHBand="0" w:evenHBand="0" w:firstRowFirstColumn="0" w:firstRowLastColumn="0" w:lastRowFirstColumn="0" w:lastRowLastColumn="0"/>
            </w:pPr>
            <w:r>
              <w:t>No problems, working as intended</w:t>
            </w:r>
          </w:p>
        </w:tc>
        <w:tc>
          <w:tcPr>
            <w:tcW w:w="3192" w:type="dxa"/>
          </w:tcPr>
          <w:p w:rsidR="00271A5A" w:rsidRDefault="00271A5A" w:rsidP="00A86610">
            <w:pPr>
              <w:cnfStyle w:val="000000000000" w:firstRow="0" w:lastRow="0" w:firstColumn="0" w:lastColumn="0" w:oddVBand="0" w:evenVBand="0" w:oddHBand="0" w:evenHBand="0" w:firstRowFirstColumn="0" w:firstRowLastColumn="0" w:lastRowFirstColumn="0" w:lastRowLastColumn="0"/>
            </w:pPr>
            <w:r>
              <w:t>No problems, users are able to submit their information to the server.</w:t>
            </w:r>
          </w:p>
        </w:tc>
      </w:tr>
    </w:tbl>
    <w:p w:rsidR="00271A5A" w:rsidRDefault="00271A5A" w:rsidP="00271A5A">
      <w:pPr>
        <w:tabs>
          <w:tab w:val="left" w:pos="6627"/>
        </w:tabs>
        <w:rPr>
          <w:b/>
        </w:rPr>
      </w:pPr>
    </w:p>
    <w:p w:rsidR="00271A5A" w:rsidRDefault="00271A5A" w:rsidP="00271A5A">
      <w:pPr>
        <w:tabs>
          <w:tab w:val="left" w:pos="6627"/>
        </w:tabs>
        <w:rPr>
          <w:b/>
        </w:rPr>
      </w:pPr>
    </w:p>
    <w:tbl>
      <w:tblPr>
        <w:tblStyle w:val="ListTable2-Accent1"/>
        <w:tblW w:w="0" w:type="auto"/>
        <w:tblLook w:val="04A0" w:firstRow="1" w:lastRow="0" w:firstColumn="1" w:lastColumn="0" w:noHBand="0" w:noVBand="1"/>
      </w:tblPr>
      <w:tblGrid>
        <w:gridCol w:w="3124"/>
        <w:gridCol w:w="3108"/>
        <w:gridCol w:w="3128"/>
      </w:tblGrid>
      <w:tr w:rsidR="00271A5A" w:rsidTr="00A866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rsidR="00271A5A" w:rsidRDefault="00271A5A" w:rsidP="00A86610">
            <w:r>
              <w:t>TEST DOCUMENTATION for FORM on page: Contact Us</w:t>
            </w:r>
          </w:p>
        </w:tc>
        <w:tc>
          <w:tcPr>
            <w:tcW w:w="3108" w:type="dxa"/>
          </w:tcPr>
          <w:p w:rsidR="00271A5A" w:rsidRDefault="00271A5A" w:rsidP="00A86610">
            <w:pPr>
              <w:cnfStyle w:val="100000000000" w:firstRow="1" w:lastRow="0" w:firstColumn="0" w:lastColumn="0" w:oddVBand="0" w:evenVBand="0" w:oddHBand="0" w:evenHBand="0" w:firstRowFirstColumn="0" w:firstRowLastColumn="0" w:lastRowFirstColumn="0" w:lastRowLastColumn="0"/>
            </w:pPr>
          </w:p>
        </w:tc>
        <w:tc>
          <w:tcPr>
            <w:tcW w:w="3128" w:type="dxa"/>
          </w:tcPr>
          <w:p w:rsidR="00271A5A" w:rsidRDefault="00271A5A" w:rsidP="00A86610">
            <w:pPr>
              <w:cnfStyle w:val="100000000000" w:firstRow="1" w:lastRow="0" w:firstColumn="0" w:lastColumn="0" w:oddVBand="0" w:evenVBand="0" w:oddHBand="0" w:evenHBand="0" w:firstRowFirstColumn="0" w:firstRowLastColumn="0" w:lastRowFirstColumn="0" w:lastRowLastColumn="0"/>
            </w:pPr>
          </w:p>
        </w:tc>
      </w:tr>
      <w:tr w:rsidR="00271A5A" w:rsidRPr="007D12E2" w:rsidTr="00A8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rsidR="00271A5A" w:rsidRDefault="00271A5A" w:rsidP="00A86610">
            <w:r>
              <w:t>Field ID</w:t>
            </w:r>
          </w:p>
        </w:tc>
        <w:tc>
          <w:tcPr>
            <w:tcW w:w="3108" w:type="dxa"/>
          </w:tcPr>
          <w:p w:rsidR="00271A5A" w:rsidRPr="007D12E2" w:rsidRDefault="00271A5A" w:rsidP="00A86610">
            <w:pPr>
              <w:cnfStyle w:val="000000100000" w:firstRow="0" w:lastRow="0" w:firstColumn="0" w:lastColumn="0" w:oddVBand="0" w:evenVBand="0" w:oddHBand="1" w:evenHBand="0" w:firstRowFirstColumn="0" w:firstRowLastColumn="0" w:lastRowFirstColumn="0" w:lastRowLastColumn="0"/>
              <w:rPr>
                <w:b/>
              </w:rPr>
            </w:pPr>
            <w:r>
              <w:rPr>
                <w:b/>
              </w:rPr>
              <w:t>Problem</w:t>
            </w:r>
          </w:p>
        </w:tc>
        <w:tc>
          <w:tcPr>
            <w:tcW w:w="3128" w:type="dxa"/>
          </w:tcPr>
          <w:p w:rsidR="00271A5A" w:rsidRPr="007D12E2" w:rsidRDefault="00271A5A" w:rsidP="00A86610">
            <w:pPr>
              <w:cnfStyle w:val="000000100000" w:firstRow="0" w:lastRow="0" w:firstColumn="0" w:lastColumn="0" w:oddVBand="0" w:evenVBand="0" w:oddHBand="1" w:evenHBand="0" w:firstRowFirstColumn="0" w:firstRowLastColumn="0" w:lastRowFirstColumn="0" w:lastRowLastColumn="0"/>
              <w:rPr>
                <w:b/>
              </w:rPr>
            </w:pPr>
            <w:r>
              <w:rPr>
                <w:b/>
              </w:rPr>
              <w:t>Improvements made</w:t>
            </w:r>
          </w:p>
        </w:tc>
      </w:tr>
      <w:tr w:rsidR="00271A5A" w:rsidTr="00A86610">
        <w:tc>
          <w:tcPr>
            <w:cnfStyle w:val="001000000000" w:firstRow="0" w:lastRow="0" w:firstColumn="1" w:lastColumn="0" w:oddVBand="0" w:evenVBand="0" w:oddHBand="0" w:evenHBand="0" w:firstRowFirstColumn="0" w:firstRowLastColumn="0" w:lastRowFirstColumn="0" w:lastRowLastColumn="0"/>
            <w:tcW w:w="3124" w:type="dxa"/>
          </w:tcPr>
          <w:p w:rsidR="00271A5A" w:rsidRDefault="00271A5A" w:rsidP="00A86610">
            <w:r>
              <w:t>loginname</w:t>
            </w:r>
          </w:p>
        </w:tc>
        <w:tc>
          <w:tcPr>
            <w:tcW w:w="3108" w:type="dxa"/>
          </w:tcPr>
          <w:p w:rsidR="00271A5A" w:rsidRDefault="00271A5A" w:rsidP="00A86610">
            <w:pPr>
              <w:cnfStyle w:val="000000000000" w:firstRow="0" w:lastRow="0" w:firstColumn="0" w:lastColumn="0" w:oddVBand="0" w:evenVBand="0" w:oddHBand="0" w:evenHBand="0" w:firstRowFirstColumn="0" w:firstRowLastColumn="0" w:lastRowFirstColumn="0" w:lastRowLastColumn="0"/>
            </w:pPr>
            <w:r>
              <w:t>Users could leave the field blank and submit the information.</w:t>
            </w:r>
          </w:p>
        </w:tc>
        <w:tc>
          <w:tcPr>
            <w:tcW w:w="3128" w:type="dxa"/>
          </w:tcPr>
          <w:p w:rsidR="00271A5A" w:rsidRDefault="00271A5A" w:rsidP="00A86610">
            <w:pPr>
              <w:cnfStyle w:val="000000000000" w:firstRow="0" w:lastRow="0" w:firstColumn="0" w:lastColumn="0" w:oddVBand="0" w:evenVBand="0" w:oddHBand="0" w:evenHBand="0" w:firstRowFirstColumn="0" w:firstRowLastColumn="0" w:lastRowFirstColumn="0" w:lastRowLastColumn="0"/>
            </w:pPr>
            <w:r>
              <w:t>Implemented JavaScript validation to post a message alerting the user to not leave the field blank and will not submit until the field is filled.</w:t>
            </w:r>
          </w:p>
        </w:tc>
      </w:tr>
      <w:tr w:rsidR="00271A5A" w:rsidTr="00A8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rsidR="00271A5A" w:rsidRDefault="00271A5A" w:rsidP="00A86610">
            <w:r>
              <w:t>loginpass</w:t>
            </w:r>
          </w:p>
        </w:tc>
        <w:tc>
          <w:tcPr>
            <w:tcW w:w="3108" w:type="dxa"/>
          </w:tcPr>
          <w:p w:rsidR="00271A5A" w:rsidRDefault="00271A5A" w:rsidP="00A86610">
            <w:pPr>
              <w:cnfStyle w:val="000000100000" w:firstRow="0" w:lastRow="0" w:firstColumn="0" w:lastColumn="0" w:oddVBand="0" w:evenVBand="0" w:oddHBand="1" w:evenHBand="0" w:firstRowFirstColumn="0" w:firstRowLastColumn="0" w:lastRowFirstColumn="0" w:lastRowLastColumn="0"/>
            </w:pPr>
            <w:r>
              <w:t>Users could leave the field blank and submit the information to the server.</w:t>
            </w:r>
          </w:p>
        </w:tc>
        <w:tc>
          <w:tcPr>
            <w:tcW w:w="3128" w:type="dxa"/>
          </w:tcPr>
          <w:p w:rsidR="00271A5A" w:rsidRDefault="00271A5A" w:rsidP="00A86610">
            <w:pPr>
              <w:cnfStyle w:val="000000100000" w:firstRow="0" w:lastRow="0" w:firstColumn="0" w:lastColumn="0" w:oddVBand="0" w:evenVBand="0" w:oddHBand="1" w:evenHBand="0" w:firstRowFirstColumn="0" w:firstRowLastColumn="0" w:lastRowFirstColumn="0" w:lastRowLastColumn="0"/>
            </w:pPr>
            <w:r>
              <w:t>Implemented JavaScript validation to post a message alerting the user to not leave the field blank and will not submit until the field is filled.</w:t>
            </w:r>
          </w:p>
        </w:tc>
      </w:tr>
      <w:tr w:rsidR="00271A5A" w:rsidTr="00A86610">
        <w:tc>
          <w:tcPr>
            <w:cnfStyle w:val="001000000000" w:firstRow="0" w:lastRow="0" w:firstColumn="1" w:lastColumn="0" w:oddVBand="0" w:evenVBand="0" w:oddHBand="0" w:evenHBand="0" w:firstRowFirstColumn="0" w:firstRowLastColumn="0" w:lastRowFirstColumn="0" w:lastRowLastColumn="0"/>
            <w:tcW w:w="3124" w:type="dxa"/>
          </w:tcPr>
          <w:p w:rsidR="00271A5A" w:rsidRDefault="00271A5A" w:rsidP="00A86610">
            <w:r>
              <w:t>firstname</w:t>
            </w:r>
          </w:p>
        </w:tc>
        <w:tc>
          <w:tcPr>
            <w:tcW w:w="3108" w:type="dxa"/>
          </w:tcPr>
          <w:p w:rsidR="00271A5A" w:rsidRDefault="00271A5A" w:rsidP="00A86610">
            <w:pPr>
              <w:cnfStyle w:val="000000000000" w:firstRow="0" w:lastRow="0" w:firstColumn="0" w:lastColumn="0" w:oddVBand="0" w:evenVBand="0" w:oddHBand="0" w:evenHBand="0" w:firstRowFirstColumn="0" w:firstRowLastColumn="0" w:lastRowFirstColumn="0" w:lastRowLastColumn="0"/>
            </w:pPr>
            <w:r>
              <w:t>Users could leave the field blank and submit the information.</w:t>
            </w:r>
          </w:p>
          <w:p w:rsidR="00271A5A" w:rsidRDefault="00271A5A" w:rsidP="00A86610">
            <w:pPr>
              <w:cnfStyle w:val="000000000000" w:firstRow="0" w:lastRow="0" w:firstColumn="0" w:lastColumn="0" w:oddVBand="0" w:evenVBand="0" w:oddHBand="0" w:evenHBand="0" w:firstRowFirstColumn="0" w:firstRowLastColumn="0" w:lastRowFirstColumn="0" w:lastRowLastColumn="0"/>
            </w:pPr>
          </w:p>
        </w:tc>
        <w:tc>
          <w:tcPr>
            <w:tcW w:w="3128" w:type="dxa"/>
          </w:tcPr>
          <w:p w:rsidR="00271A5A" w:rsidRDefault="00271A5A" w:rsidP="00A86610">
            <w:pPr>
              <w:cnfStyle w:val="000000000000" w:firstRow="0" w:lastRow="0" w:firstColumn="0" w:lastColumn="0" w:oddVBand="0" w:evenVBand="0" w:oddHBand="0" w:evenHBand="0" w:firstRowFirstColumn="0" w:firstRowLastColumn="0" w:lastRowFirstColumn="0" w:lastRowLastColumn="0"/>
            </w:pPr>
            <w:r>
              <w:t>Implemented JavaScript validation to post a message alerting the user to not leave the field blank and will not submit until the field is filled.</w:t>
            </w:r>
          </w:p>
        </w:tc>
      </w:tr>
      <w:tr w:rsidR="00271A5A" w:rsidTr="00A8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rsidR="00271A5A" w:rsidRDefault="00271A5A" w:rsidP="00A86610">
            <w:r>
              <w:t>firstname</w:t>
            </w:r>
          </w:p>
        </w:tc>
        <w:tc>
          <w:tcPr>
            <w:tcW w:w="3108" w:type="dxa"/>
          </w:tcPr>
          <w:p w:rsidR="00271A5A" w:rsidRDefault="00271A5A" w:rsidP="00A86610">
            <w:pPr>
              <w:cnfStyle w:val="000000100000" w:firstRow="0" w:lastRow="0" w:firstColumn="0" w:lastColumn="0" w:oddVBand="0" w:evenVBand="0" w:oddHBand="1" w:evenHBand="0" w:firstRowFirstColumn="0" w:firstRowLastColumn="0" w:lastRowFirstColumn="0" w:lastRowLastColumn="0"/>
            </w:pPr>
            <w:r>
              <w:t>No problems, working as intended</w:t>
            </w:r>
          </w:p>
        </w:tc>
        <w:tc>
          <w:tcPr>
            <w:tcW w:w="3128" w:type="dxa"/>
          </w:tcPr>
          <w:p w:rsidR="00271A5A" w:rsidRDefault="00271A5A" w:rsidP="00A86610">
            <w:pPr>
              <w:cnfStyle w:val="000000100000" w:firstRow="0" w:lastRow="0" w:firstColumn="0" w:lastColumn="0" w:oddVBand="0" w:evenVBand="0" w:oddHBand="1" w:evenHBand="0" w:firstRowFirstColumn="0" w:firstRowLastColumn="0" w:lastRowFirstColumn="0" w:lastRowLastColumn="0"/>
            </w:pPr>
            <w:r>
              <w:t xml:space="preserve">No problems, working as intended </w:t>
            </w:r>
          </w:p>
        </w:tc>
      </w:tr>
      <w:tr w:rsidR="00271A5A" w:rsidTr="00A86610">
        <w:trPr>
          <w:trHeight w:val="176"/>
        </w:trPr>
        <w:tc>
          <w:tcPr>
            <w:cnfStyle w:val="001000000000" w:firstRow="0" w:lastRow="0" w:firstColumn="1" w:lastColumn="0" w:oddVBand="0" w:evenVBand="0" w:oddHBand="0" w:evenHBand="0" w:firstRowFirstColumn="0" w:firstRowLastColumn="0" w:lastRowFirstColumn="0" w:lastRowLastColumn="0"/>
            <w:tcW w:w="3124" w:type="dxa"/>
          </w:tcPr>
          <w:p w:rsidR="00271A5A" w:rsidRDefault="00271A5A" w:rsidP="00A86610">
            <w:r>
              <w:t>lastname</w:t>
            </w:r>
          </w:p>
        </w:tc>
        <w:tc>
          <w:tcPr>
            <w:tcW w:w="3108" w:type="dxa"/>
          </w:tcPr>
          <w:p w:rsidR="00271A5A" w:rsidRDefault="00271A5A" w:rsidP="00A86610">
            <w:pPr>
              <w:cnfStyle w:val="000000000000" w:firstRow="0" w:lastRow="0" w:firstColumn="0" w:lastColumn="0" w:oddVBand="0" w:evenVBand="0" w:oddHBand="0" w:evenHBand="0" w:firstRowFirstColumn="0" w:firstRowLastColumn="0" w:lastRowFirstColumn="0" w:lastRowLastColumn="0"/>
            </w:pPr>
            <w:r>
              <w:t>No problems, working as intended</w:t>
            </w:r>
          </w:p>
        </w:tc>
        <w:tc>
          <w:tcPr>
            <w:tcW w:w="3128" w:type="dxa"/>
          </w:tcPr>
          <w:p w:rsidR="00271A5A" w:rsidRDefault="00271A5A" w:rsidP="00A86610">
            <w:pPr>
              <w:cnfStyle w:val="000000000000" w:firstRow="0" w:lastRow="0" w:firstColumn="0" w:lastColumn="0" w:oddVBand="0" w:evenVBand="0" w:oddHBand="0" w:evenHBand="0" w:firstRowFirstColumn="0" w:firstRowLastColumn="0" w:lastRowFirstColumn="0" w:lastRowLastColumn="0"/>
            </w:pPr>
            <w:r>
              <w:t>No problems, working as intended</w:t>
            </w:r>
          </w:p>
        </w:tc>
      </w:tr>
      <w:tr w:rsidR="00271A5A" w:rsidTr="00A8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rsidR="00271A5A" w:rsidRDefault="00271A5A" w:rsidP="00A86610">
            <w:r>
              <w:t>email</w:t>
            </w:r>
          </w:p>
        </w:tc>
        <w:tc>
          <w:tcPr>
            <w:tcW w:w="3108" w:type="dxa"/>
          </w:tcPr>
          <w:p w:rsidR="00271A5A" w:rsidRDefault="00271A5A" w:rsidP="00A86610">
            <w:pPr>
              <w:cnfStyle w:val="000000100000" w:firstRow="0" w:lastRow="0" w:firstColumn="0" w:lastColumn="0" w:oddVBand="0" w:evenVBand="0" w:oddHBand="1" w:evenHBand="0" w:firstRowFirstColumn="0" w:firstRowLastColumn="0" w:lastRowFirstColumn="0" w:lastRowLastColumn="0"/>
            </w:pPr>
            <w:r>
              <w:t>Users can input anything into the email field even if it does not follow proper email format.</w:t>
            </w:r>
          </w:p>
          <w:p w:rsidR="00271A5A" w:rsidRDefault="00271A5A" w:rsidP="00A86610">
            <w:pPr>
              <w:cnfStyle w:val="000000100000" w:firstRow="0" w:lastRow="0" w:firstColumn="0" w:lastColumn="0" w:oddVBand="0" w:evenVBand="0" w:oddHBand="1" w:evenHBand="0" w:firstRowFirstColumn="0" w:firstRowLastColumn="0" w:lastRowFirstColumn="0" w:lastRowLastColumn="0"/>
            </w:pPr>
          </w:p>
        </w:tc>
        <w:tc>
          <w:tcPr>
            <w:tcW w:w="3128" w:type="dxa"/>
          </w:tcPr>
          <w:p w:rsidR="00271A5A" w:rsidRDefault="00271A5A" w:rsidP="00A86610">
            <w:pPr>
              <w:cnfStyle w:val="000000100000" w:firstRow="0" w:lastRow="0" w:firstColumn="0" w:lastColumn="0" w:oddVBand="0" w:evenVBand="0" w:oddHBand="1" w:evenHBand="0" w:firstRowFirstColumn="0" w:firstRowLastColumn="0" w:lastRowFirstColumn="0" w:lastRowLastColumn="0"/>
            </w:pPr>
            <w:r>
              <w:t>Implemented JavaScript validation with RegExp to alert the user if their input does not meet proper email format (contains @ and .)</w:t>
            </w:r>
          </w:p>
        </w:tc>
      </w:tr>
      <w:tr w:rsidR="00271A5A" w:rsidTr="00A86610">
        <w:tc>
          <w:tcPr>
            <w:cnfStyle w:val="001000000000" w:firstRow="0" w:lastRow="0" w:firstColumn="1" w:lastColumn="0" w:oddVBand="0" w:evenVBand="0" w:oddHBand="0" w:evenHBand="0" w:firstRowFirstColumn="0" w:firstRowLastColumn="0" w:lastRowFirstColumn="0" w:lastRowLastColumn="0"/>
            <w:tcW w:w="3124" w:type="dxa"/>
          </w:tcPr>
          <w:p w:rsidR="00271A5A" w:rsidRDefault="00271A5A" w:rsidP="00A86610">
            <w:r>
              <w:t>username</w:t>
            </w:r>
          </w:p>
        </w:tc>
        <w:tc>
          <w:tcPr>
            <w:tcW w:w="3108" w:type="dxa"/>
          </w:tcPr>
          <w:p w:rsidR="00271A5A" w:rsidRDefault="00271A5A" w:rsidP="00A86610">
            <w:pPr>
              <w:cnfStyle w:val="000000000000" w:firstRow="0" w:lastRow="0" w:firstColumn="0" w:lastColumn="0" w:oddVBand="0" w:evenVBand="0" w:oddHBand="0" w:evenHBand="0" w:firstRowFirstColumn="0" w:firstRowLastColumn="0" w:lastRowFirstColumn="0" w:lastRowLastColumn="0"/>
            </w:pPr>
            <w:r>
              <w:t>No problems, working as intended</w:t>
            </w:r>
          </w:p>
        </w:tc>
        <w:tc>
          <w:tcPr>
            <w:tcW w:w="3128" w:type="dxa"/>
          </w:tcPr>
          <w:p w:rsidR="00271A5A" w:rsidRDefault="00271A5A" w:rsidP="00A86610">
            <w:pPr>
              <w:cnfStyle w:val="000000000000" w:firstRow="0" w:lastRow="0" w:firstColumn="0" w:lastColumn="0" w:oddVBand="0" w:evenVBand="0" w:oddHBand="0" w:evenHBand="0" w:firstRowFirstColumn="0" w:firstRowLastColumn="0" w:lastRowFirstColumn="0" w:lastRowLastColumn="0"/>
            </w:pPr>
            <w:r>
              <w:t>No problems, working as intended</w:t>
            </w:r>
          </w:p>
        </w:tc>
      </w:tr>
      <w:tr w:rsidR="00271A5A" w:rsidTr="00A8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rsidR="00271A5A" w:rsidRDefault="00271A5A" w:rsidP="00A86610">
            <w:r>
              <w:lastRenderedPageBreak/>
              <w:t>password_0</w:t>
            </w:r>
          </w:p>
        </w:tc>
        <w:tc>
          <w:tcPr>
            <w:tcW w:w="3108" w:type="dxa"/>
          </w:tcPr>
          <w:p w:rsidR="00271A5A" w:rsidRDefault="00271A5A" w:rsidP="00A86610">
            <w:pPr>
              <w:cnfStyle w:val="000000100000" w:firstRow="0" w:lastRow="0" w:firstColumn="0" w:lastColumn="0" w:oddVBand="0" w:evenVBand="0" w:oddHBand="1" w:evenHBand="0" w:firstRowFirstColumn="0" w:firstRowLastColumn="0" w:lastRowFirstColumn="0" w:lastRowLastColumn="0"/>
            </w:pPr>
            <w:r>
              <w:t>No problems, working as intended</w:t>
            </w:r>
          </w:p>
        </w:tc>
        <w:tc>
          <w:tcPr>
            <w:tcW w:w="3128" w:type="dxa"/>
          </w:tcPr>
          <w:p w:rsidR="00271A5A" w:rsidRDefault="00271A5A" w:rsidP="00A86610">
            <w:pPr>
              <w:cnfStyle w:val="000000100000" w:firstRow="0" w:lastRow="0" w:firstColumn="0" w:lastColumn="0" w:oddVBand="0" w:evenVBand="0" w:oddHBand="1" w:evenHBand="0" w:firstRowFirstColumn="0" w:firstRowLastColumn="0" w:lastRowFirstColumn="0" w:lastRowLastColumn="0"/>
            </w:pPr>
            <w:r>
              <w:t xml:space="preserve">No problems, working as intended </w:t>
            </w:r>
          </w:p>
        </w:tc>
      </w:tr>
      <w:tr w:rsidR="00271A5A" w:rsidTr="00A86610">
        <w:tc>
          <w:tcPr>
            <w:cnfStyle w:val="001000000000" w:firstRow="0" w:lastRow="0" w:firstColumn="1" w:lastColumn="0" w:oddVBand="0" w:evenVBand="0" w:oddHBand="0" w:evenHBand="0" w:firstRowFirstColumn="0" w:firstRowLastColumn="0" w:lastRowFirstColumn="0" w:lastRowLastColumn="0"/>
            <w:tcW w:w="3124" w:type="dxa"/>
          </w:tcPr>
          <w:p w:rsidR="00271A5A" w:rsidRDefault="00271A5A" w:rsidP="00A86610">
            <w:r>
              <w:t>password_1</w:t>
            </w:r>
          </w:p>
        </w:tc>
        <w:tc>
          <w:tcPr>
            <w:tcW w:w="3108" w:type="dxa"/>
          </w:tcPr>
          <w:p w:rsidR="00271A5A" w:rsidRDefault="00271A5A" w:rsidP="00A86610">
            <w:pPr>
              <w:cnfStyle w:val="000000000000" w:firstRow="0" w:lastRow="0" w:firstColumn="0" w:lastColumn="0" w:oddVBand="0" w:evenVBand="0" w:oddHBand="0" w:evenHBand="0" w:firstRowFirstColumn="0" w:firstRowLastColumn="0" w:lastRowFirstColumn="0" w:lastRowLastColumn="0"/>
            </w:pPr>
            <w:r>
              <w:t>Users could enter different passwords for password_0 and password_1</w:t>
            </w:r>
          </w:p>
        </w:tc>
        <w:tc>
          <w:tcPr>
            <w:tcW w:w="3128" w:type="dxa"/>
          </w:tcPr>
          <w:p w:rsidR="00271A5A" w:rsidRDefault="00271A5A" w:rsidP="00A86610">
            <w:pPr>
              <w:cnfStyle w:val="000000000000" w:firstRow="0" w:lastRow="0" w:firstColumn="0" w:lastColumn="0" w:oddVBand="0" w:evenVBand="0" w:oddHBand="0" w:evenHBand="0" w:firstRowFirstColumn="0" w:firstRowLastColumn="0" w:lastRowFirstColumn="0" w:lastRowLastColumn="0"/>
            </w:pPr>
            <w:r>
              <w:t>Implemented javascript to append password_1 to password_0 and reflected as valid only if they both match.</w:t>
            </w:r>
          </w:p>
        </w:tc>
      </w:tr>
      <w:tr w:rsidR="00271A5A" w:rsidTr="00A8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rsidR="00271A5A" w:rsidRPr="001511C2" w:rsidRDefault="00271A5A" w:rsidP="00A86610">
            <w:r>
              <w:t>FORM LEVEL TESTING</w:t>
            </w:r>
          </w:p>
        </w:tc>
        <w:tc>
          <w:tcPr>
            <w:tcW w:w="3108" w:type="dxa"/>
          </w:tcPr>
          <w:p w:rsidR="00271A5A" w:rsidRDefault="00271A5A" w:rsidP="00A86610">
            <w:pPr>
              <w:cnfStyle w:val="000000100000" w:firstRow="0" w:lastRow="0" w:firstColumn="0" w:lastColumn="0" w:oddVBand="0" w:evenVBand="0" w:oddHBand="1" w:evenHBand="0" w:firstRowFirstColumn="0" w:firstRowLastColumn="0" w:lastRowFirstColumn="0" w:lastRowLastColumn="0"/>
            </w:pPr>
          </w:p>
        </w:tc>
        <w:tc>
          <w:tcPr>
            <w:tcW w:w="3128" w:type="dxa"/>
          </w:tcPr>
          <w:p w:rsidR="00271A5A" w:rsidRDefault="00271A5A" w:rsidP="00A86610">
            <w:pPr>
              <w:cnfStyle w:val="000000100000" w:firstRow="0" w:lastRow="0" w:firstColumn="0" w:lastColumn="0" w:oddVBand="0" w:evenVBand="0" w:oddHBand="1" w:evenHBand="0" w:firstRowFirstColumn="0" w:firstRowLastColumn="0" w:lastRowFirstColumn="0" w:lastRowLastColumn="0"/>
            </w:pPr>
          </w:p>
        </w:tc>
      </w:tr>
      <w:tr w:rsidR="00271A5A" w:rsidRPr="001511C2" w:rsidTr="00A86610">
        <w:tc>
          <w:tcPr>
            <w:cnfStyle w:val="001000000000" w:firstRow="0" w:lastRow="0" w:firstColumn="1" w:lastColumn="0" w:oddVBand="0" w:evenVBand="0" w:oddHBand="0" w:evenHBand="0" w:firstRowFirstColumn="0" w:firstRowLastColumn="0" w:lastRowFirstColumn="0" w:lastRowLastColumn="0"/>
            <w:tcW w:w="3124" w:type="dxa"/>
          </w:tcPr>
          <w:p w:rsidR="00271A5A" w:rsidRDefault="00271A5A" w:rsidP="00A86610">
            <w:r>
              <w:t>Form flow</w:t>
            </w:r>
          </w:p>
        </w:tc>
        <w:tc>
          <w:tcPr>
            <w:tcW w:w="3108" w:type="dxa"/>
          </w:tcPr>
          <w:p w:rsidR="00271A5A" w:rsidRPr="001511C2" w:rsidRDefault="00271A5A" w:rsidP="00A86610">
            <w:pPr>
              <w:cnfStyle w:val="000000000000" w:firstRow="0" w:lastRow="0" w:firstColumn="0" w:lastColumn="0" w:oddVBand="0" w:evenVBand="0" w:oddHBand="0" w:evenHBand="0" w:firstRowFirstColumn="0" w:firstRowLastColumn="0" w:lastRowFirstColumn="0" w:lastRowLastColumn="0"/>
              <w:rPr>
                <w:b/>
              </w:rPr>
            </w:pPr>
            <w:r>
              <w:rPr>
                <w:b/>
              </w:rPr>
              <w:t>Problem</w:t>
            </w:r>
          </w:p>
        </w:tc>
        <w:tc>
          <w:tcPr>
            <w:tcW w:w="3128" w:type="dxa"/>
          </w:tcPr>
          <w:p w:rsidR="00271A5A" w:rsidRPr="001511C2" w:rsidRDefault="00271A5A" w:rsidP="00A86610">
            <w:pPr>
              <w:cnfStyle w:val="000000000000" w:firstRow="0" w:lastRow="0" w:firstColumn="0" w:lastColumn="0" w:oddVBand="0" w:evenVBand="0" w:oddHBand="0" w:evenHBand="0" w:firstRowFirstColumn="0" w:firstRowLastColumn="0" w:lastRowFirstColumn="0" w:lastRowLastColumn="0"/>
              <w:rPr>
                <w:b/>
              </w:rPr>
            </w:pPr>
            <w:r>
              <w:rPr>
                <w:b/>
              </w:rPr>
              <w:t xml:space="preserve">Improvements made </w:t>
            </w:r>
          </w:p>
        </w:tc>
      </w:tr>
      <w:tr w:rsidR="00271A5A" w:rsidTr="00A866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4" w:type="dxa"/>
          </w:tcPr>
          <w:p w:rsidR="00271A5A" w:rsidRDefault="00271A5A" w:rsidP="00A86610">
            <w:r>
              <w:t>Sign in Form</w:t>
            </w:r>
          </w:p>
        </w:tc>
        <w:tc>
          <w:tcPr>
            <w:tcW w:w="3108" w:type="dxa"/>
          </w:tcPr>
          <w:p w:rsidR="00271A5A" w:rsidRDefault="00271A5A" w:rsidP="00A86610">
            <w:pPr>
              <w:cnfStyle w:val="000000100000" w:firstRow="0" w:lastRow="0" w:firstColumn="0" w:lastColumn="0" w:oddVBand="0" w:evenVBand="0" w:oddHBand="1" w:evenHBand="0" w:firstRowFirstColumn="0" w:firstRowLastColumn="0" w:lastRowFirstColumn="0" w:lastRowLastColumn="0"/>
            </w:pPr>
            <w:r>
              <w:t>No problems, working as intended</w:t>
            </w:r>
          </w:p>
        </w:tc>
        <w:tc>
          <w:tcPr>
            <w:tcW w:w="3128" w:type="dxa"/>
          </w:tcPr>
          <w:p w:rsidR="00271A5A" w:rsidRDefault="00271A5A" w:rsidP="00A86610">
            <w:pPr>
              <w:cnfStyle w:val="000000100000" w:firstRow="0" w:lastRow="0" w:firstColumn="0" w:lastColumn="0" w:oddVBand="0" w:evenVBand="0" w:oddHBand="1" w:evenHBand="0" w:firstRowFirstColumn="0" w:firstRowLastColumn="0" w:lastRowFirstColumn="0" w:lastRowLastColumn="0"/>
            </w:pPr>
            <w:r>
              <w:t>No problems, users are able to submit their information to the server.</w:t>
            </w:r>
          </w:p>
        </w:tc>
      </w:tr>
      <w:tr w:rsidR="00271A5A" w:rsidTr="00A86610">
        <w:tc>
          <w:tcPr>
            <w:cnfStyle w:val="001000000000" w:firstRow="0" w:lastRow="0" w:firstColumn="1" w:lastColumn="0" w:oddVBand="0" w:evenVBand="0" w:oddHBand="0" w:evenHBand="0" w:firstRowFirstColumn="0" w:firstRowLastColumn="0" w:lastRowFirstColumn="0" w:lastRowLastColumn="0"/>
            <w:tcW w:w="3124" w:type="dxa"/>
          </w:tcPr>
          <w:p w:rsidR="00271A5A" w:rsidRDefault="00271A5A" w:rsidP="00A86610">
            <w:r>
              <w:t>Register Form</w:t>
            </w:r>
          </w:p>
        </w:tc>
        <w:tc>
          <w:tcPr>
            <w:tcW w:w="3108" w:type="dxa"/>
          </w:tcPr>
          <w:p w:rsidR="00271A5A" w:rsidRDefault="00271A5A" w:rsidP="00A86610">
            <w:pPr>
              <w:cnfStyle w:val="000000000000" w:firstRow="0" w:lastRow="0" w:firstColumn="0" w:lastColumn="0" w:oddVBand="0" w:evenVBand="0" w:oddHBand="0" w:evenHBand="0" w:firstRowFirstColumn="0" w:firstRowLastColumn="0" w:lastRowFirstColumn="0" w:lastRowLastColumn="0"/>
            </w:pPr>
            <w:r>
              <w:t>No problems, working as intended</w:t>
            </w:r>
          </w:p>
        </w:tc>
        <w:tc>
          <w:tcPr>
            <w:tcW w:w="3128" w:type="dxa"/>
          </w:tcPr>
          <w:p w:rsidR="00271A5A" w:rsidRDefault="00271A5A" w:rsidP="00A86610">
            <w:pPr>
              <w:cnfStyle w:val="000000000000" w:firstRow="0" w:lastRow="0" w:firstColumn="0" w:lastColumn="0" w:oddVBand="0" w:evenVBand="0" w:oddHBand="0" w:evenHBand="0" w:firstRowFirstColumn="0" w:firstRowLastColumn="0" w:lastRowFirstColumn="0" w:lastRowLastColumn="0"/>
            </w:pPr>
            <w:r>
              <w:t>No problems, users are able to submit their information to the server.</w:t>
            </w:r>
          </w:p>
        </w:tc>
      </w:tr>
    </w:tbl>
    <w:p w:rsidR="009045F4" w:rsidRDefault="009045F4" w:rsidP="00E42990">
      <w:pPr>
        <w:pStyle w:val="NormalWeb"/>
        <w:spacing w:before="0" w:beforeAutospacing="0" w:after="0" w:afterAutospacing="0"/>
        <w:rPr>
          <w:rFonts w:ascii="Helvetica Neue" w:hAnsi="Helvetica Neue"/>
          <w:color w:val="000000"/>
          <w:sz w:val="22"/>
          <w:szCs w:val="22"/>
        </w:rPr>
      </w:pPr>
    </w:p>
    <w:p w:rsidR="009045F4" w:rsidRDefault="009045F4" w:rsidP="00E42990">
      <w:pPr>
        <w:pStyle w:val="NormalWeb"/>
        <w:spacing w:before="0" w:beforeAutospacing="0" w:after="0" w:afterAutospacing="0"/>
        <w:rPr>
          <w:rFonts w:ascii="Helvetica Neue" w:hAnsi="Helvetica Neue"/>
          <w:color w:val="000000"/>
          <w:sz w:val="22"/>
          <w:szCs w:val="22"/>
        </w:rPr>
      </w:pPr>
    </w:p>
    <w:p w:rsidR="00E42990" w:rsidRPr="009045F4" w:rsidRDefault="00E42990" w:rsidP="00E42990">
      <w:pPr>
        <w:pStyle w:val="NormalWeb"/>
        <w:spacing w:before="0" w:beforeAutospacing="0" w:after="0" w:afterAutospacing="0"/>
        <w:rPr>
          <w:rFonts w:ascii="Helvetica Neue" w:hAnsi="Helvetica Neue"/>
          <w:b/>
          <w:color w:val="000000"/>
          <w:sz w:val="22"/>
          <w:szCs w:val="22"/>
        </w:rPr>
      </w:pPr>
      <w:r w:rsidRPr="009045F4">
        <w:rPr>
          <w:rFonts w:ascii="Helvetica Neue" w:hAnsi="Helvetica Neue"/>
          <w:b/>
          <w:color w:val="000000"/>
          <w:sz w:val="22"/>
          <w:szCs w:val="22"/>
        </w:rPr>
        <w:t>KEY ISSUES ENCOUNTERED WITH THIS MILESTONE:</w:t>
      </w:r>
    </w:p>
    <w:p w:rsidR="00E42990" w:rsidRDefault="00E42990" w:rsidP="00E42990">
      <w:pPr>
        <w:pStyle w:val="NormalWeb"/>
        <w:spacing w:before="0" w:beforeAutospacing="0" w:after="0" w:afterAutospacing="0"/>
        <w:rPr>
          <w:rFonts w:ascii="Helvetica Neue" w:hAnsi="Helvetica Neue"/>
          <w:color w:val="000000"/>
          <w:sz w:val="22"/>
          <w:szCs w:val="22"/>
        </w:rPr>
      </w:pPr>
    </w:p>
    <w:p w:rsidR="00E42990" w:rsidRDefault="00A15F52" w:rsidP="00A15F52">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 xml:space="preserve">The primary challenge our group encountered this Milestone was making all of the form validation requirements work with Javascript. It was definitely a learning process for us </w:t>
      </w:r>
      <w:r w:rsidR="00E85F68">
        <w:rPr>
          <w:rFonts w:ascii="Helvetica Neue" w:hAnsi="Helvetica Neue"/>
          <w:color w:val="000000"/>
          <w:sz w:val="22"/>
          <w:szCs w:val="22"/>
        </w:rPr>
        <w:t>but we are at this point happy with the outcome. Feature that our group is interested in doing for the last Milestone is password strength validation when users sign up on the site and a log-in display for users when they are logged on and browsing on the site.</w:t>
      </w:r>
    </w:p>
    <w:p w:rsidR="00E85F68" w:rsidRDefault="00E85F68" w:rsidP="00A15F52">
      <w:pPr>
        <w:pStyle w:val="NormalWeb"/>
        <w:spacing w:before="0" w:beforeAutospacing="0" w:after="0" w:afterAutospacing="0"/>
        <w:rPr>
          <w:rFonts w:ascii="Helvetica Neue" w:hAnsi="Helvetica Neue"/>
          <w:color w:val="000000"/>
          <w:sz w:val="22"/>
          <w:szCs w:val="22"/>
        </w:rPr>
      </w:pPr>
    </w:p>
    <w:p w:rsidR="00E85F68" w:rsidRDefault="00E85F68" w:rsidP="00A15F52">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Some additional challenges arose when we added visual features to the site, including the new transition header. These features sometimes broke the layout of the site and we had to figure out ways to reformat the structure.</w:t>
      </w:r>
    </w:p>
    <w:p w:rsidR="00E42990" w:rsidRDefault="00E42990" w:rsidP="00E42990">
      <w:pPr>
        <w:pStyle w:val="NormalWeb"/>
        <w:spacing w:before="0" w:beforeAutospacing="0" w:after="0" w:afterAutospacing="0"/>
        <w:rPr>
          <w:rFonts w:ascii="Helvetica Neue" w:hAnsi="Helvetica Neue"/>
          <w:color w:val="000000"/>
          <w:sz w:val="22"/>
          <w:szCs w:val="22"/>
        </w:rPr>
      </w:pPr>
    </w:p>
    <w:p w:rsidR="003534A6" w:rsidRDefault="003534A6">
      <w:pPr>
        <w:rPr>
          <w:rFonts w:asciiTheme="majorHAnsi" w:eastAsiaTheme="majorEastAsia" w:hAnsiTheme="majorHAnsi" w:cstheme="majorBidi"/>
          <w:color w:val="2F759E" w:themeColor="accent1" w:themeShade="BF"/>
          <w:sz w:val="32"/>
          <w:szCs w:val="32"/>
        </w:rPr>
      </w:pPr>
      <w:r>
        <w:br w:type="page"/>
      </w:r>
    </w:p>
    <w:p w:rsidR="007333BF" w:rsidRDefault="007333BF" w:rsidP="007333BF">
      <w:pPr>
        <w:pStyle w:val="Heading1"/>
      </w:pPr>
      <w:bookmarkStart w:id="4" w:name="_Toc478066910"/>
      <w:r>
        <w:lastRenderedPageBreak/>
        <w:t>Appendix A: Milestone #1 Project Proposal</w:t>
      </w:r>
      <w:bookmarkEnd w:id="4"/>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r>
        <w:rPr>
          <w:rFonts w:ascii="Helvetica Neue" w:hAnsi="Helvetica Neue"/>
          <w:b/>
          <w:bCs/>
          <w:color w:val="000000"/>
          <w:sz w:val="60"/>
          <w:szCs w:val="60"/>
        </w:rPr>
        <w:t xml:space="preserve">APPENDIX A: </w:t>
      </w: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r>
        <w:rPr>
          <w:rFonts w:ascii="Helvetica Neue" w:hAnsi="Helvetica Neue"/>
          <w:b/>
          <w:bCs/>
          <w:color w:val="000000"/>
          <w:sz w:val="60"/>
          <w:szCs w:val="60"/>
        </w:rPr>
        <w:t xml:space="preserve">MILESTONE #1 </w:t>
      </w:r>
    </w:p>
    <w:p w:rsidR="007333BF" w:rsidRDefault="007333BF" w:rsidP="007333BF">
      <w:pPr>
        <w:pStyle w:val="NormalWeb"/>
        <w:spacing w:before="0" w:beforeAutospacing="0" w:after="0" w:afterAutospacing="0"/>
        <w:jc w:val="center"/>
      </w:pPr>
      <w:r>
        <w:rPr>
          <w:rFonts w:ascii="Helvetica Neue" w:hAnsi="Helvetica Neue"/>
          <w:b/>
          <w:bCs/>
          <w:color w:val="000000"/>
          <w:sz w:val="60"/>
          <w:szCs w:val="60"/>
        </w:rPr>
        <w:t>PROJECT PROPOSAL</w:t>
      </w:r>
    </w:p>
    <w:p w:rsidR="007333BF" w:rsidRDefault="007333BF" w:rsidP="007333BF">
      <w:pPr>
        <w:pStyle w:val="Body"/>
      </w:pPr>
    </w:p>
    <w:p w:rsidR="007333BF" w:rsidRDefault="007333BF" w:rsidP="007333BF">
      <w:pPr>
        <w:rPr>
          <w:rFonts w:ascii="Helvetica" w:hAnsi="Helvetica" w:cs="Arial Unicode MS"/>
          <w:b/>
          <w:bCs/>
          <w:color w:val="000000"/>
          <w:sz w:val="60"/>
          <w:szCs w:val="60"/>
          <w:lang w:eastAsia="en-CA"/>
        </w:rPr>
      </w:pPr>
    </w:p>
    <w:p w:rsidR="007333BF" w:rsidRDefault="007333BF" w:rsidP="007333BF">
      <w:pPr>
        <w:rPr>
          <w:rFonts w:ascii="Helvetica Neue" w:eastAsia="Times New Roman" w:hAnsi="Helvetica Neue"/>
          <w:b/>
          <w:bCs/>
          <w:color w:val="000000"/>
          <w:sz w:val="60"/>
          <w:szCs w:val="60"/>
          <w:bdr w:val="none" w:sz="0" w:space="0" w:color="auto"/>
          <w:lang w:val="en-CA" w:eastAsia="en-CA"/>
        </w:rPr>
      </w:pPr>
      <w:r>
        <w:rPr>
          <w:rFonts w:ascii="Helvetica Neue" w:hAnsi="Helvetica Neue"/>
          <w:b/>
          <w:bCs/>
          <w:color w:val="000000"/>
          <w:sz w:val="60"/>
          <w:szCs w:val="60"/>
        </w:rPr>
        <w:br w:type="page"/>
      </w:r>
    </w:p>
    <w:p w:rsidR="007333BF" w:rsidRDefault="007333BF" w:rsidP="007333BF">
      <w:pPr>
        <w:pStyle w:val="NormalWeb"/>
        <w:spacing w:before="0" w:beforeAutospacing="0" w:after="0" w:afterAutospacing="0"/>
      </w:pPr>
      <w:r>
        <w:rPr>
          <w:rFonts w:ascii="Helvetica Neue" w:hAnsi="Helvetica Neue"/>
          <w:b/>
          <w:bCs/>
          <w:color w:val="000000"/>
          <w:sz w:val="60"/>
          <w:szCs w:val="60"/>
        </w:rPr>
        <w:lastRenderedPageBreak/>
        <w:t>YOUR WEBSITE IS YOUR ONLINE PRESENCE AND REPUTATION.</w:t>
      </w:r>
    </w:p>
    <w:p w:rsidR="007333BF" w:rsidRDefault="007333BF" w:rsidP="007333BF">
      <w:pPr>
        <w:spacing w:after="240"/>
      </w:pPr>
    </w:p>
    <w:p w:rsidR="007333BF" w:rsidRDefault="007333BF" w:rsidP="007333BF">
      <w:pPr>
        <w:pStyle w:val="NormalWeb"/>
        <w:spacing w:before="0" w:beforeAutospacing="0" w:after="0" w:afterAutospacing="0"/>
      </w:pPr>
      <w:r>
        <w:rPr>
          <w:rFonts w:ascii="Helvetica Neue" w:hAnsi="Helvetica Neue"/>
          <w:color w:val="000000"/>
          <w:u w:val="single"/>
        </w:rPr>
        <w:t>INTRODUCTION</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Our project team is going to create a site for a web design studio that showcases our skills in graphical design and web development. It ideally would cater to small, local businesses without an existing online presence. In the current age of business and advertising, it is critical to be able to reach out to the public through the Web to promote what your company or business has to offer. This project would also be useful in showing future employers what our capabilities are as web developers and the type of product we can create as part of a small team.</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u w:val="single"/>
        </w:rPr>
        <w:t>PURPOSE</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The purpose of the site is showcase and highlight the skills of the web design studio. The site should be the primary means to show potential clients what kind of special features or graphical elements the studio can add to a website. The website should allow the studio to network with local business owners and to fulfill the need for local businesses to have an online presence.</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u w:val="single"/>
        </w:rPr>
        <w:t>GOALS</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Our main goal is to create a professional looking website that can show off our skills as web developers and give our customers a feel for the types of ideas that we have which we can apply to their websites. We want to create a site that is not only professional, but also inspirational for local business owners. Customers should be able to look at the site and think to themselves that they want to fill out our contact form and get in touch with us. Our site should be user-friendly and accessible, with our services clearly showcased.</w:t>
      </w:r>
    </w:p>
    <w:p w:rsidR="007333BF" w:rsidRDefault="007333BF" w:rsidP="007333BF">
      <w:pPr>
        <w:pStyle w:val="NormalWeb"/>
        <w:spacing w:before="0" w:beforeAutospacing="0" w:after="0" w:afterAutospacing="0"/>
      </w:pPr>
      <w:r>
        <w:rPr>
          <w:rStyle w:val="apple-tab-span"/>
          <w:rFonts w:ascii="Helvetica Neue" w:hAnsi="Helvetica Neue"/>
          <w:color w:val="000000"/>
          <w:sz w:val="22"/>
          <w:szCs w:val="22"/>
        </w:rPr>
        <w:tab/>
      </w:r>
    </w:p>
    <w:p w:rsidR="007333BF" w:rsidRDefault="007333BF" w:rsidP="007333BF">
      <w:pPr>
        <w:pStyle w:val="NormalWeb"/>
        <w:spacing w:before="0" w:beforeAutospacing="0" w:after="0" w:afterAutospacing="0"/>
      </w:pPr>
      <w:r>
        <w:rPr>
          <w:rFonts w:ascii="Helvetica Neue" w:hAnsi="Helvetica Neue"/>
          <w:color w:val="000000"/>
          <w:u w:val="single"/>
        </w:rPr>
        <w:t>CONTENT</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Our website will not only include informative text sections but also logos, multimedia visuals, and modern HTML design features.</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We will include a list of services or service models that we can offer customers as well as a blog section to catalogue the work we have done.  This will give customers the opportunity to have some insight in the development process and demonstrate our ability to integrate features like catalogues and lists.</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We would like to implement a question for</w:t>
      </w:r>
      <w:ins w:id="5" w:author="Kevin" w:date="2017-02-01T16:45:00Z">
        <w:r>
          <w:rPr>
            <w:rFonts w:ascii="Helvetica Neue" w:hAnsi="Helvetica Neue"/>
            <w:color w:val="000000"/>
            <w:sz w:val="22"/>
            <w:szCs w:val="22"/>
          </w:rPr>
          <w:t>u</w:t>
        </w:r>
      </w:ins>
      <w:r>
        <w:rPr>
          <w:rFonts w:ascii="Helvetica Neue" w:hAnsi="Helvetica Neue"/>
          <w:color w:val="000000"/>
          <w:sz w:val="22"/>
          <w:szCs w:val="22"/>
        </w:rPr>
        <w:t>m to show customers or guests that no question is too small or big to ask, and that we are invested in their satisfaction. Implementing a membership signup will also be an integral part to how our clients communicate with us and view progress on their website’s design.</w:t>
      </w:r>
      <w:ins w:id="6" w:author="Kevin" w:date="2017-02-15T17:30:00Z">
        <w:r w:rsidR="0037321D">
          <w:rPr>
            <w:rFonts w:ascii="Helvetica Neue" w:hAnsi="Helvetica Neue"/>
            <w:color w:val="000000"/>
            <w:sz w:val="22"/>
            <w:szCs w:val="22"/>
          </w:rPr>
          <w:t xml:space="preserve"> This question forum will include a form log-in page and a separate forum page where customers can make comments. This will allow the company to communicate directly through an informal system with customers and provide feedback.</w:t>
        </w:r>
      </w:ins>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u w:val="single"/>
        </w:rPr>
        <w:t>STRATEGY</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Our target audience is local small businesses and start</w:t>
      </w:r>
      <w:ins w:id="7" w:author="Kevin" w:date="2017-02-01T16:43:00Z">
        <w:r>
          <w:rPr>
            <w:rFonts w:ascii="Helvetica Neue" w:hAnsi="Helvetica Neue"/>
            <w:color w:val="000000"/>
            <w:sz w:val="22"/>
            <w:szCs w:val="22"/>
          </w:rPr>
          <w:t>-</w:t>
        </w:r>
      </w:ins>
      <w:r>
        <w:rPr>
          <w:rFonts w:ascii="Helvetica Neue" w:hAnsi="Helvetica Neue"/>
          <w:color w:val="000000"/>
          <w:sz w:val="22"/>
          <w:szCs w:val="22"/>
        </w:rPr>
        <w:t xml:space="preserve">up companies within the Lower Mainland.  We believe that these types of companies will be more drawn to our type of business as we be a lower-cost solution in comparison to our competition. The target demographic for our services would be adults in their 20s-30s who </w:t>
      </w:r>
      <w:r>
        <w:rPr>
          <w:rFonts w:ascii="Helvetica Neue" w:hAnsi="Helvetica Neue"/>
          <w:color w:val="000000"/>
          <w:sz w:val="22"/>
          <w:szCs w:val="22"/>
        </w:rPr>
        <w:lastRenderedPageBreak/>
        <w:t>would be similar to us in their age and experience. This demographic would be easier for us to connect with and establish relationships with.</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One of the biggest success factors for the site is having a professional looking website with high site traffic. We would want potential clients to be able to easily find and navigate our site in order to see what we could provide them.</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u w:val="single"/>
        </w:rPr>
        <w:t>WORKFLOW</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Our team will have meetings during breaks to discuss ideas and work on milestones; in addition to working on the actual web page content.  Our schedules are very easy to work around because all four of us are in the same class set.  We will also coordinate and communicate online through group chats on instant messaging apps as well as through Google Docs.  Because of the convenience of our schedules and the resources available for us to communicate even outside of school, we will be able to meet all deadlines.</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u w:val="single"/>
        </w:rPr>
        <w:t>COMPETITION</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Two similar web development studios that are also based in the Lower Mainland include Drive Digital and Wittycookie Studio.</w:t>
      </w:r>
    </w:p>
    <w:p w:rsidR="007333BF" w:rsidRDefault="007333BF" w:rsidP="007333BF"/>
    <w:p w:rsidR="007333BF" w:rsidRDefault="006510F1" w:rsidP="007333BF">
      <w:pPr>
        <w:pStyle w:val="NormalWeb"/>
        <w:spacing w:before="0" w:beforeAutospacing="0" w:after="0" w:afterAutospacing="0"/>
      </w:pPr>
      <w:hyperlink r:id="rId10" w:history="1">
        <w:r w:rsidR="007333BF">
          <w:rPr>
            <w:rStyle w:val="Hyperlink"/>
            <w:rFonts w:ascii="Helvetica Neue" w:hAnsi="Helvetica Neue"/>
            <w:color w:val="1155CC"/>
            <w:sz w:val="22"/>
            <w:szCs w:val="22"/>
          </w:rPr>
          <w:t>http://www.wittycookie.ca/portfolio-seo.html</w:t>
        </w:r>
      </w:hyperlink>
    </w:p>
    <w:p w:rsidR="007333BF" w:rsidRDefault="006510F1" w:rsidP="007333BF">
      <w:pPr>
        <w:pStyle w:val="NormalWeb"/>
        <w:spacing w:before="0" w:beforeAutospacing="0" w:after="0" w:afterAutospacing="0"/>
      </w:pPr>
      <w:hyperlink r:id="rId11" w:history="1">
        <w:r w:rsidR="007333BF">
          <w:rPr>
            <w:rStyle w:val="Hyperlink"/>
            <w:rFonts w:ascii="Helvetica Neue" w:hAnsi="Helvetica Neue"/>
            <w:color w:val="1155CC"/>
            <w:sz w:val="22"/>
            <w:szCs w:val="22"/>
          </w:rPr>
          <w:t>https://drivedigital.ca/</w:t>
        </w:r>
      </w:hyperlink>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 xml:space="preserve">We thought Drive Digital had a professional layout and format for their pages; but there were some pages that we thought had too much empty space and required too much scrolling between sections of information. Their inclusion of a blog that keeps visitors updated on their projects and achievements is also a fantastic social media feature. </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WITTYCOOKIE had a very unique and appealing style for their website which incorporated animations and doodles. What we found lacking was their navigation bar which required movement to become more visible, on certain pages the categories of the navigation bar was indiscernible against the background.</w:t>
      </w:r>
    </w:p>
    <w:p w:rsidR="007333BF" w:rsidRDefault="007333BF" w:rsidP="007333BF"/>
    <w:p w:rsidR="009A7CDF" w:rsidRDefault="007333BF" w:rsidP="007333BF">
      <w:pPr>
        <w:pStyle w:val="NormalWeb"/>
        <w:spacing w:before="0" w:beforeAutospacing="0" w:after="0" w:afterAutospacing="0"/>
      </w:pPr>
      <w:r>
        <w:rPr>
          <w:rFonts w:ascii="Helvetica Neue" w:hAnsi="Helvetica Neue"/>
          <w:color w:val="000000"/>
          <w:sz w:val="22"/>
          <w:szCs w:val="22"/>
        </w:rPr>
        <w:t>With this information in mind, we will try to strike a balance between style and accessibility that can match the appeal of the above sites while avoiding the same formatting shortcomings.</w:t>
      </w:r>
    </w:p>
    <w:p w:rsidR="007333BF" w:rsidRDefault="007333BF">
      <w:r>
        <w:br w:type="page"/>
      </w:r>
    </w:p>
    <w:p w:rsidR="007333BF" w:rsidRDefault="007333BF" w:rsidP="007333BF">
      <w:pPr>
        <w:pStyle w:val="Heading1"/>
      </w:pPr>
      <w:bookmarkStart w:id="8" w:name="_Toc478066911"/>
      <w:r>
        <w:lastRenderedPageBreak/>
        <w:t>Appendix B: Milestone #2 Site Map and Page Design</w:t>
      </w:r>
      <w:bookmarkEnd w:id="8"/>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r>
        <w:rPr>
          <w:rFonts w:ascii="Helvetica Neue" w:hAnsi="Helvetica Neue"/>
          <w:b/>
          <w:bCs/>
          <w:color w:val="000000"/>
          <w:sz w:val="60"/>
          <w:szCs w:val="60"/>
        </w:rPr>
        <w:t xml:space="preserve">APPENDIX B: </w:t>
      </w: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r>
        <w:rPr>
          <w:rFonts w:ascii="Helvetica Neue" w:hAnsi="Helvetica Neue"/>
          <w:b/>
          <w:bCs/>
          <w:color w:val="000000"/>
          <w:sz w:val="60"/>
          <w:szCs w:val="60"/>
        </w:rPr>
        <w:t xml:space="preserve">MILESTONE #2 </w:t>
      </w:r>
    </w:p>
    <w:p w:rsidR="007333BF" w:rsidRDefault="007333BF" w:rsidP="007333BF">
      <w:pPr>
        <w:pStyle w:val="NormalWeb"/>
        <w:spacing w:before="0" w:beforeAutospacing="0" w:after="0" w:afterAutospacing="0"/>
        <w:jc w:val="center"/>
      </w:pPr>
      <w:r>
        <w:rPr>
          <w:rFonts w:ascii="Helvetica Neue" w:hAnsi="Helvetica Neue"/>
          <w:b/>
          <w:bCs/>
          <w:color w:val="000000"/>
          <w:sz w:val="60"/>
          <w:szCs w:val="60"/>
        </w:rPr>
        <w:t>SITE MAP AND PAGE DESIGN</w:t>
      </w:r>
    </w:p>
    <w:p w:rsidR="007333BF" w:rsidRDefault="007333BF" w:rsidP="007333BF">
      <w:pPr>
        <w:pStyle w:val="Body"/>
      </w:pPr>
    </w:p>
    <w:p w:rsidR="007333BF" w:rsidRDefault="007333BF" w:rsidP="007333BF">
      <w:pPr>
        <w:rPr>
          <w:rFonts w:ascii="Helvetica" w:hAnsi="Helvetica" w:cs="Arial Unicode MS"/>
          <w:b/>
          <w:bCs/>
          <w:color w:val="000000"/>
          <w:sz w:val="60"/>
          <w:szCs w:val="60"/>
          <w:lang w:eastAsia="en-CA"/>
        </w:rPr>
      </w:pPr>
    </w:p>
    <w:p w:rsidR="00A72752" w:rsidRPr="007333BF" w:rsidRDefault="007333BF" w:rsidP="00653B0A">
      <w:pPr>
        <w:rPr>
          <w:rFonts w:ascii="Helvetica Neue" w:eastAsia="Times New Roman" w:hAnsi="Helvetica Neue"/>
          <w:b/>
          <w:bCs/>
          <w:color w:val="000000"/>
          <w:sz w:val="60"/>
          <w:szCs w:val="60"/>
          <w:bdr w:val="none" w:sz="0" w:space="0" w:color="auto"/>
          <w:lang w:val="en-CA" w:eastAsia="en-CA"/>
        </w:rPr>
      </w:pPr>
      <w:r>
        <w:rPr>
          <w:rFonts w:ascii="Helvetica Neue" w:hAnsi="Helvetica Neue"/>
          <w:b/>
          <w:bCs/>
          <w:color w:val="000000"/>
          <w:sz w:val="60"/>
          <w:szCs w:val="60"/>
        </w:rPr>
        <w:br w:type="page"/>
      </w:r>
    </w:p>
    <w:p w:rsidR="00A87CA6" w:rsidRDefault="00A87CA6" w:rsidP="00CA089F">
      <w:pPr>
        <w:pStyle w:val="Title"/>
      </w:pPr>
      <w:r>
        <w:lastRenderedPageBreak/>
        <w:t>Site Map</w:t>
      </w:r>
      <w:r w:rsidR="00CA089F">
        <w:rPr>
          <w:noProof/>
          <w:lang w:val="en-CA"/>
        </w:rPr>
        <w:drawing>
          <wp:inline distT="0" distB="0" distL="0" distR="0" wp14:anchorId="7D2304F1" wp14:editId="438183D1">
            <wp:extent cx="5486400" cy="3200400"/>
            <wp:effectExtent l="76200" t="0" r="762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C51C94" w:rsidRDefault="00A87CA6">
      <w:pPr>
        <w:rPr>
          <w:rFonts w:asciiTheme="minorHAnsi" w:hAnsiTheme="minorHAnsi" w:cstheme="minorHAnsi"/>
        </w:rPr>
      </w:pPr>
      <w:r>
        <w:rPr>
          <w:rFonts w:asciiTheme="minorHAnsi" w:hAnsiTheme="minorHAnsi" w:cstheme="minorHAnsi"/>
        </w:rPr>
        <w:t>We chose to create our website in hierarchical format, following a standard, well tested design. We kept in mind the “3-click” rule, in order to make our website easy to navigate and find desired information.</w:t>
      </w:r>
      <w:r w:rsidR="00CA089F">
        <w:rPr>
          <w:rFonts w:asciiTheme="minorHAnsi" w:hAnsiTheme="minorHAnsi" w:cstheme="minorHAnsi"/>
        </w:rPr>
        <w:t xml:space="preserve"> Using other web development sites as a template, we created a site structure that focused on three primary aspects, the content we can create and show to our clients, information on the team for our users to have a more personalized experience, and a showcase of services with the development features we have learned.</w:t>
      </w:r>
    </w:p>
    <w:p w:rsidR="002F63F6" w:rsidRPr="002F63F6" w:rsidRDefault="00E46916" w:rsidP="007333BF">
      <w:pPr>
        <w:pStyle w:val="Heading1"/>
      </w:pPr>
      <w:r>
        <w:br w:type="page"/>
      </w:r>
    </w:p>
    <w:p w:rsidR="002F63F6" w:rsidRPr="002911B0" w:rsidRDefault="002F63F6" w:rsidP="002F63F6">
      <w:pPr>
        <w:rPr>
          <w:rFonts w:asciiTheme="minorHAnsi" w:hAnsiTheme="minorHAnsi" w:cstheme="minorHAnsi"/>
          <w:sz w:val="22"/>
          <w:szCs w:val="22"/>
          <w:lang w:val="en-CA" w:eastAsia="ko-KR"/>
        </w:rPr>
      </w:pPr>
      <w:r w:rsidRPr="002911B0">
        <w:rPr>
          <w:rFonts w:asciiTheme="minorHAnsi" w:hAnsiTheme="minorHAnsi" w:cstheme="minorHAnsi"/>
        </w:rPr>
        <w:lastRenderedPageBreak/>
        <w:t>Our website will use a fluid, single-column layout.  This would make it easier to translate to mobile devices so that we may not have to use an extra stylesheet for them.  Although three-column layout works well for most websites, ours will be built in such a way that there wouldn’t be a need for a sidebar and putting the nav bar into the header would open up space for us to use more graphical content.  Being able to show off more graphics and showing good use of open space will be better for our site so that we can show customers more of our graphic-usage skills.  Also, since we are targeting smaller businesses, they may not have as much content for each of their sites.  Being able to show that we can work with less content and make it seem like more would be an asset for out business.</w:t>
      </w:r>
    </w:p>
    <w:p w:rsidR="00E46916" w:rsidRPr="00E46916" w:rsidRDefault="002F63F6" w:rsidP="007333BF">
      <w:r>
        <w:br w:type="page"/>
      </w:r>
    </w:p>
    <w:p w:rsidR="009B3131" w:rsidRDefault="00E46916" w:rsidP="00E46916">
      <w:pPr>
        <w:pStyle w:val="Body"/>
        <w:rPr>
          <w:sz w:val="24"/>
          <w:szCs w:val="24"/>
        </w:rPr>
      </w:pPr>
      <w:r w:rsidRPr="00E46916">
        <w:rPr>
          <w:sz w:val="24"/>
          <w:szCs w:val="24"/>
        </w:rPr>
        <w:lastRenderedPageBreak/>
        <w:t>The colour theme we want to use incorporates cold tones into the design. We wanted to showcase professionalism in our services and to be taken seriously. We want our design to be appropriately contrasted, simplistic and easy to read, hence we've decided on a white background with black text and blue accent on the logo to hold the theme together.</w:t>
      </w:r>
    </w:p>
    <w:p w:rsidR="009B3131" w:rsidRDefault="009B3131" w:rsidP="00E46916">
      <w:pPr>
        <w:pStyle w:val="Body"/>
        <w:rPr>
          <w:sz w:val="24"/>
          <w:szCs w:val="24"/>
        </w:rPr>
      </w:pPr>
    </w:p>
    <w:p w:rsidR="009B3131" w:rsidRDefault="006510F1" w:rsidP="00E46916">
      <w:pPr>
        <w:pStyle w:val="Body"/>
        <w:rPr>
          <w:sz w:val="24"/>
          <w:szCs w:val="24"/>
        </w:rPr>
      </w:pPr>
      <w:hyperlink r:id="rId17" w:history="1">
        <w:r w:rsidR="009B3131" w:rsidRPr="007F0BEB">
          <w:rPr>
            <w:rStyle w:val="Hyperlink"/>
            <w:sz w:val="24"/>
            <w:szCs w:val="24"/>
          </w:rPr>
          <w:t>https://coolors.co/000000-111111-3268e5-183242-ffffff</w:t>
        </w:r>
      </w:hyperlink>
    </w:p>
    <w:p w:rsidR="009B3131" w:rsidRDefault="009B3131" w:rsidP="00E46916">
      <w:pPr>
        <w:pStyle w:val="Body"/>
        <w:rPr>
          <w:sz w:val="24"/>
          <w:szCs w:val="24"/>
        </w:rPr>
      </w:pPr>
    </w:p>
    <w:p w:rsidR="009B3131" w:rsidRDefault="009B3131" w:rsidP="00E46916">
      <w:pPr>
        <w:pStyle w:val="Body"/>
        <w:rPr>
          <w:sz w:val="24"/>
          <w:szCs w:val="24"/>
        </w:rPr>
      </w:pPr>
    </w:p>
    <w:p w:rsidR="009B3131" w:rsidRDefault="009B3131" w:rsidP="00E46916">
      <w:pPr>
        <w:pStyle w:val="Body"/>
        <w:rPr>
          <w:sz w:val="24"/>
          <w:szCs w:val="24"/>
        </w:rPr>
      </w:pPr>
    </w:p>
    <w:p w:rsidR="00C51C94" w:rsidRDefault="009B3131" w:rsidP="00E46916">
      <w:pPr>
        <w:pStyle w:val="Body"/>
      </w:pPr>
      <w:r>
        <w:rPr>
          <w:noProof/>
        </w:rPr>
        <w:drawing>
          <wp:inline distT="0" distB="0" distL="0" distR="0" wp14:anchorId="5AAAC2EA" wp14:editId="64046A9D">
            <wp:extent cx="6858000" cy="4280535"/>
            <wp:effectExtent l="0" t="0" r="0" b="5715"/>
            <wp:docPr id="21" name="Picture 21" descr="https://scontent.xx.fbcdn.net/v/t34.0-12/16507041_10154969921564719_363968480_n.png?oh=733ea9bbe3f5a32af9b03d2f2c3f0694&amp;oe=5895D5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xx.fbcdn.net/v/t34.0-12/16507041_10154969921564719_363968480_n.png?oh=733ea9bbe3f5a32af9b03d2f2c3f0694&amp;oe=5895D5A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4280535"/>
                    </a:xfrm>
                    <a:prstGeom prst="rect">
                      <a:avLst/>
                    </a:prstGeom>
                    <a:noFill/>
                    <a:ln>
                      <a:noFill/>
                    </a:ln>
                  </pic:spPr>
                </pic:pic>
              </a:graphicData>
            </a:graphic>
          </wp:inline>
        </w:drawing>
      </w:r>
      <w:r w:rsidR="00E46916">
        <w:br w:type="page"/>
      </w:r>
    </w:p>
    <w:p w:rsidR="00A87CA6" w:rsidRPr="00874A26" w:rsidRDefault="00B5388C" w:rsidP="00874A26">
      <w:pPr>
        <w:pStyle w:val="Title"/>
      </w:pPr>
      <w:r>
        <w:lastRenderedPageBreak/>
        <w:t>Home Page</w:t>
      </w:r>
      <w:r w:rsidR="00286AF9">
        <w:t xml:space="preserve"> Layout</w:t>
      </w:r>
    </w:p>
    <w:p w:rsidR="00874A26" w:rsidRDefault="00C81932">
      <w:pPr>
        <w:rPr>
          <w:rFonts w:ascii="Helvetica" w:hAnsi="Helvetica" w:cs="Helvetica"/>
          <w:color w:val="4B4F56"/>
          <w:shd w:val="clear" w:color="auto" w:fill="F1F0F0"/>
        </w:rPr>
      </w:pPr>
      <w:r>
        <w:rPr>
          <w:noProof/>
          <w:lang w:val="en-CA" w:eastAsia="en-CA"/>
        </w:rPr>
        <w:drawing>
          <wp:inline distT="0" distB="0" distL="0" distR="0" wp14:anchorId="187B008C" wp14:editId="41D0C9D6">
            <wp:extent cx="6324600" cy="7134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24600" cy="7134225"/>
                    </a:xfrm>
                    <a:prstGeom prst="rect">
                      <a:avLst/>
                    </a:prstGeom>
                  </pic:spPr>
                </pic:pic>
              </a:graphicData>
            </a:graphic>
          </wp:inline>
        </w:drawing>
      </w:r>
    </w:p>
    <w:p w:rsidR="00874A26" w:rsidRDefault="00874A26">
      <w:pPr>
        <w:rPr>
          <w:rFonts w:ascii="Helvetica" w:hAnsi="Helvetica" w:cs="Helvetica"/>
          <w:color w:val="4B4F56"/>
          <w:shd w:val="clear" w:color="auto" w:fill="F1F0F0"/>
        </w:rPr>
      </w:pPr>
    </w:p>
    <w:p w:rsidR="000C4AE4" w:rsidRDefault="000C4AE4">
      <w:pPr>
        <w:rPr>
          <w:rFonts w:ascii="Helvetica" w:hAnsi="Helvetica" w:cs="Helvetica"/>
          <w:color w:val="4B4F56"/>
          <w:shd w:val="clear" w:color="auto" w:fill="F1F0F0"/>
        </w:rPr>
      </w:pPr>
    </w:p>
    <w:p w:rsidR="000C4AE4" w:rsidRDefault="000C4AE4">
      <w:pPr>
        <w:rPr>
          <w:rFonts w:ascii="Helvetica" w:hAnsi="Helvetica" w:cs="Helvetica"/>
          <w:color w:val="4B4F56"/>
          <w:shd w:val="clear" w:color="auto" w:fill="F1F0F0"/>
        </w:rPr>
      </w:pPr>
    </w:p>
    <w:p w:rsidR="000C4AE4" w:rsidRDefault="000C4AE4">
      <w:pPr>
        <w:rPr>
          <w:rFonts w:ascii="Helvetica" w:hAnsi="Helvetica" w:cs="Helvetica"/>
          <w:color w:val="4B4F56"/>
          <w:shd w:val="clear" w:color="auto" w:fill="F1F0F0"/>
        </w:rPr>
      </w:pPr>
    </w:p>
    <w:p w:rsidR="000C4AE4" w:rsidRDefault="000C4AE4">
      <w:pPr>
        <w:rPr>
          <w:rFonts w:ascii="Helvetica" w:hAnsi="Helvetica" w:cs="Helvetica"/>
          <w:color w:val="4B4F56"/>
          <w:shd w:val="clear" w:color="auto" w:fill="F1F0F0"/>
        </w:rPr>
      </w:pPr>
    </w:p>
    <w:p w:rsidR="000C4AE4" w:rsidRPr="00874A26" w:rsidRDefault="000C4AE4" w:rsidP="000C4AE4">
      <w:pPr>
        <w:pStyle w:val="Title"/>
      </w:pPr>
      <w:r>
        <w:lastRenderedPageBreak/>
        <w:t>Home Page Print Layout</w:t>
      </w:r>
    </w:p>
    <w:p w:rsidR="000C4AE4" w:rsidRDefault="000C4AE4">
      <w:pPr>
        <w:rPr>
          <w:rFonts w:ascii="Helvetica" w:hAnsi="Helvetica" w:cs="Helvetica"/>
          <w:color w:val="4B4F56"/>
          <w:shd w:val="clear" w:color="auto" w:fill="F1F0F0"/>
        </w:rPr>
      </w:pPr>
    </w:p>
    <w:p w:rsidR="000C4AE4" w:rsidRDefault="000C4AE4">
      <w:pPr>
        <w:rPr>
          <w:rFonts w:ascii="Helvetica" w:hAnsi="Helvetica" w:cs="Helvetica"/>
          <w:color w:val="4B4F56"/>
          <w:shd w:val="clear" w:color="auto" w:fill="F1F0F0"/>
        </w:rPr>
      </w:pPr>
      <w:r>
        <w:rPr>
          <w:noProof/>
          <w:lang w:val="en-CA" w:eastAsia="en-CA"/>
        </w:rPr>
        <w:drawing>
          <wp:inline distT="0" distB="0" distL="0" distR="0" wp14:anchorId="01DBDB75" wp14:editId="6A7EBA45">
            <wp:extent cx="6353175" cy="62198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53175" cy="6219825"/>
                    </a:xfrm>
                    <a:prstGeom prst="rect">
                      <a:avLst/>
                    </a:prstGeom>
                  </pic:spPr>
                </pic:pic>
              </a:graphicData>
            </a:graphic>
          </wp:inline>
        </w:drawing>
      </w:r>
    </w:p>
    <w:p w:rsidR="00E46916" w:rsidRDefault="00E46916" w:rsidP="00E4691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000000" w:themeColor="text1"/>
          <w:shd w:val="clear" w:color="auto" w:fill="F1F0F0"/>
        </w:rPr>
      </w:pPr>
    </w:p>
    <w:p w:rsidR="00E46916" w:rsidRPr="00E46916" w:rsidRDefault="00E46916" w:rsidP="00E4691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Helvetica"/>
          <w:color w:val="212121"/>
          <w:bdr w:val="none" w:sz="0" w:space="0" w:color="auto"/>
          <w:lang w:val="en" w:eastAsia="en-CA"/>
        </w:rPr>
      </w:pPr>
      <w:r w:rsidRPr="00E46916">
        <w:rPr>
          <w:rFonts w:ascii="Helvetica" w:eastAsia="Times New Roman" w:hAnsi="Helvetica" w:cs="Helvetica"/>
          <w:color w:val="212121"/>
          <w:bdr w:val="none" w:sz="0" w:space="0" w:color="auto"/>
          <w:lang w:val="en" w:eastAsia="en-CA"/>
        </w:rPr>
        <w:t>There will be a fixed position nav bar that scrolls along with the user that links to the separate main sections of our page. The homepage will feature a signature quote or phrase followed by a description of how we can help people market and improve their online presence. This is an eye-</w:t>
      </w:r>
    </w:p>
    <w:p w:rsidR="00E46916" w:rsidRPr="00E46916" w:rsidRDefault="00E46916" w:rsidP="00E4691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Helvetica"/>
          <w:color w:val="212121"/>
          <w:bdr w:val="none" w:sz="0" w:space="0" w:color="auto"/>
          <w:lang w:val="en-CA" w:eastAsia="en-CA"/>
        </w:rPr>
      </w:pPr>
      <w:r w:rsidRPr="00E46916">
        <w:rPr>
          <w:rFonts w:ascii="Helvetica" w:eastAsia="Times New Roman" w:hAnsi="Helvetica" w:cs="Helvetica"/>
          <w:color w:val="212121"/>
          <w:bdr w:val="none" w:sz="0" w:space="0" w:color="auto"/>
          <w:lang w:val="en" w:eastAsia="en-CA"/>
        </w:rPr>
        <w:t>catching design that will prompt the viewers to continue scrolling down. Farther down will also showcase many interact-able images that will link to the related category page.</w:t>
      </w:r>
    </w:p>
    <w:p w:rsidR="008F3028" w:rsidRPr="00E46916" w:rsidRDefault="008F3028" w:rsidP="007D15D1">
      <w:pPr>
        <w:pStyle w:val="Body"/>
        <w:rPr>
          <w:rFonts w:cs="Helvetica"/>
          <w:b/>
          <w:color w:val="auto"/>
          <w:sz w:val="24"/>
          <w:szCs w:val="24"/>
        </w:rPr>
      </w:pPr>
    </w:p>
    <w:p w:rsidR="008F3028" w:rsidRDefault="008F3028" w:rsidP="007D15D1">
      <w:pPr>
        <w:pStyle w:val="Body"/>
        <w:rPr>
          <w:b/>
          <w:sz w:val="60"/>
          <w:szCs w:val="60"/>
        </w:rPr>
      </w:pPr>
    </w:p>
    <w:p w:rsidR="009C3299" w:rsidRDefault="00286AF9" w:rsidP="007D15D1">
      <w:pPr>
        <w:pStyle w:val="Body"/>
        <w:rPr>
          <w:b/>
          <w:noProof/>
          <w:sz w:val="60"/>
          <w:szCs w:val="60"/>
        </w:rPr>
      </w:pPr>
      <w:r>
        <w:rPr>
          <w:b/>
          <w:sz w:val="60"/>
          <w:szCs w:val="60"/>
        </w:rPr>
        <w:lastRenderedPageBreak/>
        <w:t>Services Page</w:t>
      </w:r>
      <w:r w:rsidR="006F731C" w:rsidRPr="00286AF9">
        <w:rPr>
          <w:b/>
          <w:noProof/>
          <w:sz w:val="60"/>
          <w:szCs w:val="60"/>
        </w:rPr>
        <w:t xml:space="preserve"> </w:t>
      </w:r>
      <w:r>
        <w:rPr>
          <w:b/>
          <w:noProof/>
          <w:sz w:val="60"/>
          <w:szCs w:val="60"/>
        </w:rPr>
        <w:t>Layout</w:t>
      </w:r>
    </w:p>
    <w:p w:rsidR="008F3028" w:rsidRPr="009C3299" w:rsidRDefault="008F3028" w:rsidP="007D15D1">
      <w:pPr>
        <w:pStyle w:val="Body"/>
        <w:rPr>
          <w:b/>
          <w:noProof/>
          <w:sz w:val="24"/>
          <w:szCs w:val="24"/>
        </w:rPr>
      </w:pPr>
      <w:r>
        <w:rPr>
          <w:noProof/>
        </w:rPr>
        <w:drawing>
          <wp:inline distT="0" distB="0" distL="0" distR="0" wp14:anchorId="1ABCCDB3" wp14:editId="582C1455">
            <wp:extent cx="6438900" cy="7219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38900" cy="7219950"/>
                    </a:xfrm>
                    <a:prstGeom prst="rect">
                      <a:avLst/>
                    </a:prstGeom>
                  </pic:spPr>
                </pic:pic>
              </a:graphicData>
            </a:graphic>
          </wp:inline>
        </w:drawing>
      </w:r>
    </w:p>
    <w:p w:rsidR="00AD757F" w:rsidRDefault="009C3299" w:rsidP="007D15D1">
      <w:pPr>
        <w:pStyle w:val="Body"/>
        <w:rPr>
          <w:noProof/>
          <w:sz w:val="24"/>
          <w:szCs w:val="24"/>
        </w:rPr>
      </w:pPr>
      <w:r>
        <w:rPr>
          <w:noProof/>
          <w:sz w:val="24"/>
          <w:szCs w:val="24"/>
        </w:rPr>
        <w:t>For our services page, we wanted to maintain the continuity of left-to-right viewing with a description of our web services on the left side and graphical components in the center and to the right. Our links to the site projects page will featu</w:t>
      </w:r>
      <w:r w:rsidR="00D5731D">
        <w:rPr>
          <w:noProof/>
          <w:sz w:val="24"/>
          <w:szCs w:val="24"/>
        </w:rPr>
        <w:t>re a series of engaging and contrasting image links to support the design philosophy of showcasing a wide variety of web designs for different types of companies.</w:t>
      </w:r>
    </w:p>
    <w:p w:rsidR="007B2EEE" w:rsidRDefault="007B2EEE">
      <w:pPr>
        <w:rPr>
          <w:rFonts w:ascii="Helvetica" w:hAnsi="Helvetica" w:cs="Arial Unicode MS"/>
          <w:noProof/>
          <w:color w:val="000000"/>
          <w:lang w:val="en-CA" w:eastAsia="en-CA"/>
        </w:rPr>
      </w:pPr>
      <w:r>
        <w:rPr>
          <w:noProof/>
        </w:rPr>
        <w:br w:type="page"/>
      </w:r>
    </w:p>
    <w:p w:rsidR="007B2EEE" w:rsidRDefault="007B2EEE" w:rsidP="007B2EEE">
      <w:pPr>
        <w:pStyle w:val="Body"/>
        <w:rPr>
          <w:b/>
          <w:noProof/>
          <w:sz w:val="60"/>
          <w:szCs w:val="60"/>
        </w:rPr>
      </w:pPr>
      <w:r>
        <w:rPr>
          <w:b/>
          <w:sz w:val="60"/>
          <w:szCs w:val="60"/>
        </w:rPr>
        <w:lastRenderedPageBreak/>
        <w:t>Services Page</w:t>
      </w:r>
      <w:r w:rsidRPr="00286AF9">
        <w:rPr>
          <w:b/>
          <w:noProof/>
          <w:sz w:val="60"/>
          <w:szCs w:val="60"/>
        </w:rPr>
        <w:t xml:space="preserve"> </w:t>
      </w:r>
      <w:r>
        <w:rPr>
          <w:b/>
          <w:noProof/>
          <w:sz w:val="60"/>
          <w:szCs w:val="60"/>
        </w:rPr>
        <w:t>Print Layout</w:t>
      </w:r>
    </w:p>
    <w:p w:rsidR="007D15D1" w:rsidRPr="001D3DA2" w:rsidRDefault="007B2EEE" w:rsidP="007D15D1">
      <w:pPr>
        <w:pStyle w:val="Body"/>
        <w:rPr>
          <w:b/>
          <w:noProof/>
          <w:sz w:val="24"/>
          <w:szCs w:val="24"/>
        </w:rPr>
      </w:pPr>
      <w:r>
        <w:rPr>
          <w:noProof/>
        </w:rPr>
        <w:drawing>
          <wp:anchor distT="0" distB="0" distL="114300" distR="114300" simplePos="0" relativeHeight="251668480" behindDoc="0" locked="0" layoutInCell="1" allowOverlap="1" wp14:anchorId="2E14E595" wp14:editId="72B863C3">
            <wp:simplePos x="0" y="0"/>
            <wp:positionH relativeFrom="margin">
              <wp:align>left</wp:align>
            </wp:positionH>
            <wp:positionV relativeFrom="paragraph">
              <wp:posOffset>154305</wp:posOffset>
            </wp:positionV>
            <wp:extent cx="6457950" cy="72485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457950" cy="7248525"/>
                    </a:xfrm>
                    <a:prstGeom prst="rect">
                      <a:avLst/>
                    </a:prstGeom>
                  </pic:spPr>
                </pic:pic>
              </a:graphicData>
            </a:graphic>
          </wp:anchor>
        </w:drawing>
      </w:r>
      <w:r w:rsidR="006F731C" w:rsidRPr="00286AF9">
        <w:rPr>
          <w:b/>
          <w:sz w:val="60"/>
          <w:szCs w:val="60"/>
        </w:rPr>
        <w:br w:type="page"/>
      </w:r>
    </w:p>
    <w:p w:rsidR="009736C8" w:rsidRDefault="007E42B0" w:rsidP="00C62358">
      <w:pPr>
        <w:pStyle w:val="Title"/>
        <w:rPr>
          <w:rFonts w:asciiTheme="majorHAnsi" w:hAnsiTheme="majorHAnsi" w:cstheme="majorHAnsi"/>
          <w:sz w:val="24"/>
          <w:szCs w:val="24"/>
        </w:rPr>
      </w:pPr>
      <w:r>
        <w:rPr>
          <w:rFonts w:asciiTheme="majorHAnsi" w:hAnsiTheme="majorHAnsi" w:cstheme="majorHAnsi"/>
        </w:rPr>
        <w:lastRenderedPageBreak/>
        <w:t>Projects</w:t>
      </w:r>
      <w:r w:rsidR="00C62358">
        <w:rPr>
          <w:rFonts w:asciiTheme="majorHAnsi" w:hAnsiTheme="majorHAnsi" w:cstheme="majorHAnsi"/>
        </w:rPr>
        <w:t xml:space="preserve"> Page</w:t>
      </w:r>
      <w:r w:rsidR="00C62358" w:rsidRPr="00545DC4">
        <w:rPr>
          <w:rFonts w:asciiTheme="majorHAnsi" w:hAnsiTheme="majorHAnsi" w:cstheme="majorHAnsi"/>
        </w:rPr>
        <w:t xml:space="preserve"> </w:t>
      </w:r>
      <w:r>
        <w:rPr>
          <w:rFonts w:asciiTheme="majorHAnsi" w:hAnsiTheme="majorHAnsi" w:cstheme="majorHAnsi"/>
        </w:rPr>
        <w:t>Layout</w:t>
      </w:r>
    </w:p>
    <w:p w:rsidR="00914744" w:rsidRDefault="003717C0" w:rsidP="00C62358">
      <w:pPr>
        <w:pStyle w:val="Title"/>
        <w:rPr>
          <w:rFonts w:asciiTheme="majorHAnsi" w:hAnsiTheme="majorHAnsi" w:cstheme="majorHAnsi"/>
          <w:b w:val="0"/>
          <w:sz w:val="24"/>
          <w:szCs w:val="24"/>
        </w:rPr>
      </w:pPr>
      <w:r>
        <w:rPr>
          <w:noProof/>
          <w:lang w:val="en-CA"/>
        </w:rPr>
        <w:drawing>
          <wp:inline distT="0" distB="0" distL="0" distR="0" wp14:anchorId="26D8197E" wp14:editId="4B56AEBF">
            <wp:extent cx="6524625" cy="7286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24625" cy="7286625"/>
                    </a:xfrm>
                    <a:prstGeom prst="rect">
                      <a:avLst/>
                    </a:prstGeom>
                  </pic:spPr>
                </pic:pic>
              </a:graphicData>
            </a:graphic>
          </wp:inline>
        </w:drawing>
      </w:r>
    </w:p>
    <w:p w:rsidR="006531D2" w:rsidRPr="009B3131" w:rsidRDefault="006D59C3" w:rsidP="00C62358">
      <w:pPr>
        <w:pStyle w:val="Title"/>
        <w:rPr>
          <w:rFonts w:cs="Helvetica"/>
          <w:b w:val="0"/>
          <w:sz w:val="24"/>
          <w:szCs w:val="24"/>
        </w:rPr>
      </w:pPr>
      <w:r w:rsidRPr="009B3131">
        <w:rPr>
          <w:rFonts w:cs="Helvetica"/>
          <w:b w:val="0"/>
          <w:sz w:val="24"/>
          <w:szCs w:val="24"/>
        </w:rPr>
        <w:t xml:space="preserve">Our projects page </w:t>
      </w:r>
      <w:r w:rsidR="00BB04AB" w:rsidRPr="009B3131">
        <w:rPr>
          <w:rFonts w:cs="Helvetica"/>
          <w:b w:val="0"/>
          <w:sz w:val="24"/>
          <w:szCs w:val="24"/>
        </w:rPr>
        <w:t>will feature a gallery of all the previous projects our design team has worked on. This will include features that expand on each project as the user clicks on each project image. Here, the primary design layout is based on showing a wide variety of skills and projects in an aesthetically pleasing way for the user that is easy to navigate.</w:t>
      </w:r>
    </w:p>
    <w:p w:rsidR="00D55A7C" w:rsidRPr="00D55A7C" w:rsidRDefault="00D55A7C" w:rsidP="00D55A7C">
      <w:r>
        <w:br w:type="page"/>
      </w:r>
    </w:p>
    <w:p w:rsidR="00D55A7C" w:rsidRPr="00D55A7C" w:rsidRDefault="00D55A7C" w:rsidP="00D55A7C">
      <w:pPr>
        <w:pStyle w:val="Title"/>
        <w:rPr>
          <w:rFonts w:asciiTheme="majorHAnsi" w:hAnsiTheme="majorHAnsi" w:cstheme="majorHAnsi"/>
          <w:sz w:val="24"/>
          <w:szCs w:val="24"/>
        </w:rPr>
      </w:pPr>
      <w:r>
        <w:rPr>
          <w:noProof/>
          <w:lang w:val="en-CA"/>
        </w:rPr>
        <w:lastRenderedPageBreak/>
        <w:drawing>
          <wp:anchor distT="0" distB="0" distL="114300" distR="114300" simplePos="0" relativeHeight="251669504" behindDoc="0" locked="0" layoutInCell="1" allowOverlap="1" wp14:anchorId="577AA329" wp14:editId="16D24A91">
            <wp:simplePos x="0" y="0"/>
            <wp:positionH relativeFrom="margin">
              <wp:posOffset>0</wp:posOffset>
            </wp:positionH>
            <wp:positionV relativeFrom="paragraph">
              <wp:posOffset>574766</wp:posOffset>
            </wp:positionV>
            <wp:extent cx="6477000" cy="724852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477000" cy="7248525"/>
                    </a:xfrm>
                    <a:prstGeom prst="rect">
                      <a:avLst/>
                    </a:prstGeom>
                  </pic:spPr>
                </pic:pic>
              </a:graphicData>
            </a:graphic>
          </wp:anchor>
        </w:drawing>
      </w:r>
      <w:r>
        <w:rPr>
          <w:rFonts w:asciiTheme="majorHAnsi" w:hAnsiTheme="majorHAnsi" w:cstheme="majorHAnsi"/>
        </w:rPr>
        <w:t>Projects Page</w:t>
      </w:r>
      <w:r w:rsidRPr="00545DC4">
        <w:rPr>
          <w:rFonts w:asciiTheme="majorHAnsi" w:hAnsiTheme="majorHAnsi" w:cstheme="majorHAnsi"/>
        </w:rPr>
        <w:t xml:space="preserve"> </w:t>
      </w:r>
      <w:r>
        <w:rPr>
          <w:rFonts w:asciiTheme="majorHAnsi" w:hAnsiTheme="majorHAnsi" w:cstheme="majorHAnsi"/>
        </w:rPr>
        <w:t>Print Layout</w:t>
      </w:r>
      <w:r>
        <w:rPr>
          <w:sz w:val="22"/>
          <w:szCs w:val="22"/>
          <w:lang w:val="en-CA"/>
        </w:rPr>
        <w:br w:type="page"/>
      </w:r>
    </w:p>
    <w:p w:rsidR="00D55A7C" w:rsidRDefault="00D55A7C">
      <w:pPr>
        <w:rPr>
          <w:rFonts w:ascii="Helvetica" w:hAnsi="Helvetica" w:cs="Arial Unicode MS"/>
          <w:color w:val="000000"/>
          <w:sz w:val="22"/>
          <w:szCs w:val="22"/>
          <w:lang w:val="en-CA" w:eastAsia="en-CA"/>
        </w:rPr>
      </w:pPr>
    </w:p>
    <w:p w:rsidR="006531D2" w:rsidRDefault="006531D2" w:rsidP="006531D2">
      <w:pPr>
        <w:pStyle w:val="Body"/>
      </w:pPr>
    </w:p>
    <w:p w:rsidR="009A4019" w:rsidRDefault="006531D2" w:rsidP="009A4019">
      <w:pPr>
        <w:pStyle w:val="Title"/>
        <w:rPr>
          <w:rFonts w:asciiTheme="majorHAnsi" w:hAnsiTheme="majorHAnsi" w:cstheme="majorHAnsi"/>
        </w:rPr>
      </w:pPr>
      <w:r>
        <w:rPr>
          <w:rFonts w:asciiTheme="majorHAnsi" w:hAnsiTheme="majorHAnsi" w:cstheme="majorHAnsi"/>
        </w:rPr>
        <w:t>About Us Page Layout</w:t>
      </w:r>
    </w:p>
    <w:p w:rsidR="009A4019" w:rsidRDefault="002967D5" w:rsidP="009A4019">
      <w:pPr>
        <w:pStyle w:val="Body"/>
        <w:rPr>
          <w:sz w:val="24"/>
          <w:szCs w:val="24"/>
          <w:lang w:val="en-US"/>
        </w:rPr>
      </w:pPr>
      <w:r>
        <w:rPr>
          <w:noProof/>
        </w:rPr>
        <w:drawing>
          <wp:inline distT="0" distB="0" distL="0" distR="0" wp14:anchorId="1C835B05" wp14:editId="76478716">
            <wp:extent cx="5753100" cy="643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3100" cy="6438900"/>
                    </a:xfrm>
                    <a:prstGeom prst="rect">
                      <a:avLst/>
                    </a:prstGeom>
                  </pic:spPr>
                </pic:pic>
              </a:graphicData>
            </a:graphic>
          </wp:inline>
        </w:drawing>
      </w:r>
    </w:p>
    <w:p w:rsidR="002967D5" w:rsidRPr="009B3131" w:rsidRDefault="002967D5" w:rsidP="002967D5">
      <w:pPr>
        <w:rPr>
          <w:rFonts w:ascii="Helvetica" w:hAnsi="Helvetica" w:cs="Helvetica"/>
        </w:rPr>
      </w:pPr>
      <w:r w:rsidRPr="009B3131">
        <w:rPr>
          <w:rFonts w:ascii="Helvetica" w:hAnsi="Helvetica" w:cs="Helvetica"/>
        </w:rPr>
        <w:t>This page tells the user about who we are as a team.  It will tell them about our philosophies and what makes us work well as a company.  It will contain a link to the Team page which will show each team member as an individual.  At the bottom, there will also be a picture of the team altogether so customers can see who we are. Text will appear at the top in order so that it is read immediately as visitors may not read the text after seeing the photo.</w:t>
      </w:r>
    </w:p>
    <w:p w:rsidR="002967D5" w:rsidRPr="009B3131" w:rsidRDefault="003717C0" w:rsidP="00D55A7C">
      <w:pPr>
        <w:rPr>
          <w:rFonts w:ascii="Helvetica" w:hAnsi="Helvetica" w:cs="Helvetica"/>
          <w:color w:val="000000"/>
          <w:sz w:val="22"/>
          <w:szCs w:val="22"/>
          <w:lang w:val="en-CA" w:eastAsia="en-CA"/>
        </w:rPr>
      </w:pPr>
      <w:r w:rsidRPr="009B3131">
        <w:rPr>
          <w:rFonts w:ascii="Helvetica" w:hAnsi="Helvetica" w:cs="Helvetica"/>
        </w:rPr>
        <w:br w:type="page"/>
      </w:r>
    </w:p>
    <w:p w:rsidR="002967D5" w:rsidRPr="002967D5" w:rsidRDefault="002967D5" w:rsidP="002967D5">
      <w:pPr>
        <w:pStyle w:val="Title"/>
        <w:rPr>
          <w:rFonts w:asciiTheme="majorHAnsi" w:hAnsiTheme="majorHAnsi" w:cstheme="majorHAnsi"/>
        </w:rPr>
      </w:pPr>
      <w:r>
        <w:rPr>
          <w:rFonts w:asciiTheme="majorHAnsi" w:hAnsiTheme="majorHAnsi" w:cstheme="majorHAnsi"/>
        </w:rPr>
        <w:lastRenderedPageBreak/>
        <w:t>About Us Page Print Layout</w:t>
      </w:r>
    </w:p>
    <w:p w:rsidR="006531D2" w:rsidRPr="009A4019" w:rsidRDefault="002967D5" w:rsidP="006531D2">
      <w:pPr>
        <w:pStyle w:val="Body"/>
      </w:pPr>
      <w:r>
        <w:rPr>
          <w:noProof/>
        </w:rPr>
        <w:drawing>
          <wp:inline distT="0" distB="0" distL="0" distR="0" wp14:anchorId="311640A4" wp14:editId="3DBAB1EA">
            <wp:extent cx="6324600" cy="7100753"/>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0331" cy="7107187"/>
                    </a:xfrm>
                    <a:prstGeom prst="rect">
                      <a:avLst/>
                    </a:prstGeom>
                  </pic:spPr>
                </pic:pic>
              </a:graphicData>
            </a:graphic>
          </wp:inline>
        </w:drawing>
      </w:r>
      <w:r w:rsidR="006531D2">
        <w:br w:type="page"/>
      </w:r>
    </w:p>
    <w:p w:rsidR="00C87F15" w:rsidRDefault="006531D2" w:rsidP="00C87F15">
      <w:pPr>
        <w:pStyle w:val="Title"/>
        <w:rPr>
          <w:rFonts w:asciiTheme="majorHAnsi" w:hAnsiTheme="majorHAnsi" w:cstheme="majorHAnsi"/>
        </w:rPr>
      </w:pPr>
      <w:r>
        <w:rPr>
          <w:rFonts w:asciiTheme="majorHAnsi" w:hAnsiTheme="majorHAnsi" w:cstheme="majorHAnsi"/>
        </w:rPr>
        <w:lastRenderedPageBreak/>
        <w:t>Team Page Layout</w:t>
      </w:r>
    </w:p>
    <w:p w:rsidR="002967D5" w:rsidRDefault="002967D5" w:rsidP="00C87F15">
      <w:pPr>
        <w:pStyle w:val="Body"/>
        <w:rPr>
          <w:sz w:val="24"/>
          <w:szCs w:val="24"/>
          <w:lang w:val="en-US"/>
        </w:rPr>
      </w:pPr>
      <w:r>
        <w:rPr>
          <w:noProof/>
        </w:rPr>
        <w:drawing>
          <wp:inline distT="0" distB="0" distL="0" distR="0" wp14:anchorId="3E482BC9" wp14:editId="71C48653">
            <wp:extent cx="5724525" cy="6410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4525" cy="6410325"/>
                    </a:xfrm>
                    <a:prstGeom prst="rect">
                      <a:avLst/>
                    </a:prstGeom>
                  </pic:spPr>
                </pic:pic>
              </a:graphicData>
            </a:graphic>
          </wp:inline>
        </w:drawing>
      </w:r>
    </w:p>
    <w:p w:rsidR="002967D5" w:rsidRPr="009B3131" w:rsidRDefault="002967D5" w:rsidP="002967D5">
      <w:pPr>
        <w:rPr>
          <w:rFonts w:ascii="Helvetica" w:hAnsi="Helvetica" w:cs="Helvetica"/>
        </w:rPr>
      </w:pPr>
      <w:r w:rsidRPr="009B3131">
        <w:rPr>
          <w:rFonts w:ascii="Helvetica" w:hAnsi="Helvetica" w:cs="Helvetica"/>
        </w:rPr>
        <w:t>This page has a heading at the top saying “Team” and will include a div containing images of each of the members of our team in prominently in the middle of the page.  Under each image there will be a text box containing their name in h2 format and a description of what they do in our standard text.</w:t>
      </w:r>
    </w:p>
    <w:p w:rsidR="002967D5" w:rsidRPr="009B3131" w:rsidRDefault="002967D5" w:rsidP="002967D5">
      <w:pPr>
        <w:pStyle w:val="Body"/>
        <w:rPr>
          <w:rFonts w:cs="Helvetica"/>
        </w:rPr>
      </w:pPr>
      <w:r w:rsidRPr="009B3131">
        <w:rPr>
          <w:rFonts w:cs="Helvetica"/>
        </w:rPr>
        <w:br w:type="page"/>
      </w:r>
    </w:p>
    <w:p w:rsidR="002967D5" w:rsidRDefault="002967D5" w:rsidP="002967D5">
      <w:pPr>
        <w:pStyle w:val="Title"/>
        <w:rPr>
          <w:rFonts w:asciiTheme="majorHAnsi" w:hAnsiTheme="majorHAnsi" w:cstheme="majorHAnsi"/>
        </w:rPr>
      </w:pPr>
      <w:r>
        <w:rPr>
          <w:rFonts w:asciiTheme="majorHAnsi" w:hAnsiTheme="majorHAnsi" w:cstheme="majorHAnsi"/>
        </w:rPr>
        <w:lastRenderedPageBreak/>
        <w:t>Team Page Print Layout</w:t>
      </w:r>
    </w:p>
    <w:p w:rsidR="002967D5" w:rsidRPr="002967D5" w:rsidRDefault="002967D5" w:rsidP="002967D5">
      <w:pPr>
        <w:pStyle w:val="Body"/>
        <w:rPr>
          <w:lang w:val="en-US"/>
        </w:rPr>
      </w:pPr>
      <w:r>
        <w:rPr>
          <w:noProof/>
        </w:rPr>
        <w:drawing>
          <wp:inline distT="0" distB="0" distL="0" distR="0" wp14:anchorId="1B6202DC" wp14:editId="1A146A32">
            <wp:extent cx="6234427" cy="69995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41514" cy="7007470"/>
                    </a:xfrm>
                    <a:prstGeom prst="rect">
                      <a:avLst/>
                    </a:prstGeom>
                  </pic:spPr>
                </pic:pic>
              </a:graphicData>
            </a:graphic>
          </wp:inline>
        </w:drawing>
      </w:r>
    </w:p>
    <w:p w:rsidR="002967D5" w:rsidRPr="002967D5" w:rsidRDefault="002967D5" w:rsidP="002967D5">
      <w:pPr>
        <w:rPr>
          <w:rFonts w:asciiTheme="minorHAnsi" w:hAnsiTheme="minorHAnsi" w:cstheme="minorHAnsi"/>
        </w:rPr>
      </w:pPr>
    </w:p>
    <w:p w:rsidR="006531D2" w:rsidRPr="00C87F15" w:rsidRDefault="006531D2" w:rsidP="00C87F15">
      <w:pPr>
        <w:pStyle w:val="Title"/>
        <w:rPr>
          <w:rFonts w:asciiTheme="majorHAnsi" w:hAnsiTheme="majorHAnsi" w:cstheme="majorHAnsi"/>
        </w:rPr>
      </w:pPr>
      <w:r>
        <w:br w:type="page"/>
      </w:r>
    </w:p>
    <w:p w:rsidR="00494E09" w:rsidRPr="00494E09" w:rsidRDefault="00A819E2" w:rsidP="00494E09">
      <w:pPr>
        <w:pStyle w:val="Title"/>
        <w:rPr>
          <w:rFonts w:asciiTheme="majorHAnsi" w:hAnsiTheme="majorHAnsi" w:cstheme="majorHAnsi"/>
        </w:rPr>
      </w:pPr>
      <w:r>
        <w:rPr>
          <w:noProof/>
          <w:lang w:val="en-CA"/>
        </w:rPr>
        <w:lastRenderedPageBreak/>
        <w:drawing>
          <wp:anchor distT="0" distB="0" distL="114300" distR="114300" simplePos="0" relativeHeight="251667456" behindDoc="0" locked="0" layoutInCell="1" allowOverlap="1" wp14:anchorId="1C3AC374" wp14:editId="1568F0F7">
            <wp:simplePos x="0" y="0"/>
            <wp:positionH relativeFrom="margin">
              <wp:align>left</wp:align>
            </wp:positionH>
            <wp:positionV relativeFrom="paragraph">
              <wp:posOffset>542290</wp:posOffset>
            </wp:positionV>
            <wp:extent cx="5867400" cy="70485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67400" cy="7048500"/>
                    </a:xfrm>
                    <a:prstGeom prst="rect">
                      <a:avLst/>
                    </a:prstGeom>
                  </pic:spPr>
                </pic:pic>
              </a:graphicData>
            </a:graphic>
          </wp:anchor>
        </w:drawing>
      </w:r>
      <w:r w:rsidR="006531D2">
        <w:rPr>
          <w:rFonts w:asciiTheme="majorHAnsi" w:hAnsiTheme="majorHAnsi" w:cstheme="majorHAnsi"/>
        </w:rPr>
        <w:t>Community Page Layout</w:t>
      </w:r>
    </w:p>
    <w:p w:rsidR="00A819E2" w:rsidRDefault="00A819E2" w:rsidP="006531D2">
      <w:pPr>
        <w:pStyle w:val="Body"/>
      </w:pPr>
    </w:p>
    <w:p w:rsidR="000C4AE4" w:rsidRPr="009B3131" w:rsidRDefault="00A819E2" w:rsidP="006531D2">
      <w:pPr>
        <w:pStyle w:val="Body"/>
        <w:rPr>
          <w:sz w:val="24"/>
          <w:szCs w:val="24"/>
        </w:rPr>
      </w:pPr>
      <w:r w:rsidRPr="009B3131">
        <w:rPr>
          <w:sz w:val="24"/>
          <w:szCs w:val="24"/>
        </w:rPr>
        <w:t>The heading will contain the body of the page which describes the community services our web page offers. We will then use a separate div element for the Member Login panel and the Link to forum page. This is appropriate as we can modify each panel with individual effects and it helps keep the page looking symmetrical.</w:t>
      </w:r>
    </w:p>
    <w:p w:rsidR="000C4AE4" w:rsidRDefault="000C4AE4" w:rsidP="006531D2">
      <w:pPr>
        <w:pStyle w:val="Body"/>
      </w:pPr>
    </w:p>
    <w:p w:rsidR="000C4AE4" w:rsidRDefault="000C4AE4" w:rsidP="006531D2">
      <w:pPr>
        <w:pStyle w:val="Body"/>
      </w:pPr>
    </w:p>
    <w:p w:rsidR="000C4AE4" w:rsidRPr="000C4AE4" w:rsidRDefault="000C4AE4" w:rsidP="006531D2">
      <w:pPr>
        <w:pStyle w:val="Body"/>
        <w:rPr>
          <w:b/>
          <w:sz w:val="60"/>
          <w:szCs w:val="60"/>
        </w:rPr>
      </w:pPr>
      <w:r w:rsidRPr="000C4AE4">
        <w:rPr>
          <w:rFonts w:asciiTheme="majorHAnsi" w:hAnsiTheme="majorHAnsi" w:cstheme="majorHAnsi"/>
          <w:b/>
          <w:sz w:val="60"/>
          <w:szCs w:val="60"/>
        </w:rPr>
        <w:lastRenderedPageBreak/>
        <w:t xml:space="preserve">Community Page </w:t>
      </w:r>
      <w:r>
        <w:rPr>
          <w:rFonts w:asciiTheme="majorHAnsi" w:hAnsiTheme="majorHAnsi" w:cstheme="majorHAnsi"/>
          <w:b/>
          <w:sz w:val="60"/>
          <w:szCs w:val="60"/>
        </w:rPr>
        <w:t xml:space="preserve">Print </w:t>
      </w:r>
      <w:r w:rsidRPr="000C4AE4">
        <w:rPr>
          <w:rFonts w:asciiTheme="majorHAnsi" w:hAnsiTheme="majorHAnsi" w:cstheme="majorHAnsi"/>
          <w:b/>
          <w:sz w:val="60"/>
          <w:szCs w:val="60"/>
        </w:rPr>
        <w:t>Layout</w:t>
      </w:r>
    </w:p>
    <w:p w:rsidR="000C4AE4" w:rsidRPr="00A819E2" w:rsidRDefault="00EC225C" w:rsidP="006531D2">
      <w:pPr>
        <w:pStyle w:val="Body"/>
      </w:pPr>
      <w:r>
        <w:rPr>
          <w:noProof/>
        </w:rPr>
        <w:drawing>
          <wp:inline distT="0" distB="0" distL="0" distR="0" wp14:anchorId="75F0F391" wp14:editId="37BCF896">
            <wp:extent cx="6438900" cy="6953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38900" cy="6953250"/>
                    </a:xfrm>
                    <a:prstGeom prst="rect">
                      <a:avLst/>
                    </a:prstGeom>
                  </pic:spPr>
                </pic:pic>
              </a:graphicData>
            </a:graphic>
          </wp:inline>
        </w:drawing>
      </w:r>
    </w:p>
    <w:p w:rsidR="006531D2" w:rsidRDefault="006531D2" w:rsidP="00C62358">
      <w:pPr>
        <w:pStyle w:val="Title"/>
        <w:rPr>
          <w:noProof/>
          <w:lang w:val="en-CA"/>
        </w:rPr>
      </w:pPr>
      <w:r>
        <w:rPr>
          <w:rFonts w:asciiTheme="majorHAnsi" w:hAnsiTheme="majorHAnsi" w:cstheme="majorHAnsi"/>
        </w:rPr>
        <w:lastRenderedPageBreak/>
        <w:t>For</w:t>
      </w:r>
      <w:ins w:id="9" w:author="Kevin" w:date="2017-02-15T17:07:00Z">
        <w:r w:rsidR="00D95DA8">
          <w:rPr>
            <w:rFonts w:asciiTheme="majorHAnsi" w:hAnsiTheme="majorHAnsi" w:cstheme="majorHAnsi"/>
          </w:rPr>
          <w:t>u</w:t>
        </w:r>
      </w:ins>
      <w:r>
        <w:rPr>
          <w:rFonts w:asciiTheme="majorHAnsi" w:hAnsiTheme="majorHAnsi" w:cstheme="majorHAnsi"/>
        </w:rPr>
        <w:t>m Page Layout</w:t>
      </w:r>
      <w:r w:rsidR="00A71AB7" w:rsidRPr="00A71AB7">
        <w:rPr>
          <w:noProof/>
          <w:lang w:val="en-CA"/>
        </w:rPr>
        <w:t xml:space="preserve"> </w:t>
      </w:r>
    </w:p>
    <w:p w:rsidR="008A5AB0" w:rsidRPr="008A5AB0" w:rsidRDefault="008A5AB0" w:rsidP="008A5AB0">
      <w:pPr>
        <w:pStyle w:val="Body"/>
      </w:pPr>
      <w:r>
        <w:rPr>
          <w:noProof/>
        </w:rPr>
        <w:drawing>
          <wp:inline distT="0" distB="0" distL="0" distR="0" wp14:anchorId="67997685" wp14:editId="0564B8F7">
            <wp:extent cx="6400800" cy="7686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7686675"/>
                    </a:xfrm>
                    <a:prstGeom prst="rect">
                      <a:avLst/>
                    </a:prstGeom>
                  </pic:spPr>
                </pic:pic>
              </a:graphicData>
            </a:graphic>
          </wp:inline>
        </w:drawing>
      </w:r>
    </w:p>
    <w:p w:rsidR="000C4AE4" w:rsidRPr="009B3131" w:rsidRDefault="00A71AB7" w:rsidP="006531D2">
      <w:pPr>
        <w:pStyle w:val="Body"/>
        <w:rPr>
          <w:sz w:val="24"/>
          <w:szCs w:val="24"/>
        </w:rPr>
      </w:pPr>
      <w:r w:rsidRPr="009B3131">
        <w:rPr>
          <w:sz w:val="24"/>
          <w:szCs w:val="24"/>
        </w:rPr>
        <w:t>This page will contain the forum layout that is provided and community posts from members. The heading will name the page and contain a brief description of the webpage.</w:t>
      </w:r>
    </w:p>
    <w:p w:rsidR="000C4AE4" w:rsidRDefault="000C4AE4" w:rsidP="006531D2">
      <w:pPr>
        <w:pStyle w:val="Body"/>
      </w:pPr>
    </w:p>
    <w:p w:rsidR="00F2419F" w:rsidRDefault="00F2419F" w:rsidP="006531D2">
      <w:pPr>
        <w:pStyle w:val="Body"/>
      </w:pPr>
    </w:p>
    <w:p w:rsidR="00F2419F" w:rsidRDefault="00F2419F" w:rsidP="00F2419F">
      <w:pPr>
        <w:pStyle w:val="Title"/>
        <w:rPr>
          <w:noProof/>
          <w:lang w:val="en-CA"/>
        </w:rPr>
      </w:pPr>
      <w:r>
        <w:rPr>
          <w:rFonts w:asciiTheme="majorHAnsi" w:hAnsiTheme="majorHAnsi" w:cstheme="majorHAnsi"/>
        </w:rPr>
        <w:t>Forum Page Print Layout</w:t>
      </w:r>
      <w:r w:rsidRPr="00A71AB7">
        <w:rPr>
          <w:noProof/>
          <w:lang w:val="en-CA"/>
        </w:rPr>
        <w:t xml:space="preserve"> </w:t>
      </w:r>
    </w:p>
    <w:p w:rsidR="00F2419F" w:rsidRDefault="00F2419F" w:rsidP="006531D2">
      <w:pPr>
        <w:pStyle w:val="Body"/>
      </w:pPr>
    </w:p>
    <w:p w:rsidR="006531D2" w:rsidRDefault="00F2419F" w:rsidP="006531D2">
      <w:pPr>
        <w:pStyle w:val="Body"/>
        <w:rPr>
          <w:sz w:val="60"/>
          <w:szCs w:val="60"/>
        </w:rPr>
      </w:pPr>
      <w:r>
        <w:rPr>
          <w:noProof/>
        </w:rPr>
        <w:drawing>
          <wp:inline distT="0" distB="0" distL="0" distR="0" wp14:anchorId="04189DBF" wp14:editId="3F685CD6">
            <wp:extent cx="6343650" cy="6753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43650" cy="6753225"/>
                    </a:xfrm>
                    <a:prstGeom prst="rect">
                      <a:avLst/>
                    </a:prstGeom>
                  </pic:spPr>
                </pic:pic>
              </a:graphicData>
            </a:graphic>
          </wp:inline>
        </w:drawing>
      </w:r>
      <w:r>
        <w:t xml:space="preserve"> </w:t>
      </w:r>
      <w:r w:rsidR="006531D2">
        <w:br w:type="page"/>
      </w:r>
    </w:p>
    <w:p w:rsidR="00D55A7C" w:rsidRPr="00F915E3" w:rsidRDefault="006531D2" w:rsidP="00D55A7C">
      <w:pPr>
        <w:pStyle w:val="Title"/>
        <w:rPr>
          <w:rFonts w:cs="Helvetica"/>
        </w:rPr>
      </w:pPr>
      <w:r w:rsidRPr="00F915E3">
        <w:rPr>
          <w:rFonts w:cs="Helvetica"/>
        </w:rPr>
        <w:lastRenderedPageBreak/>
        <w:t>Contact Page Layout</w:t>
      </w:r>
    </w:p>
    <w:p w:rsidR="00653B0A" w:rsidRPr="009B3131" w:rsidRDefault="009B3131" w:rsidP="00525802">
      <w:pPr>
        <w:pStyle w:val="Body"/>
        <w:rPr>
          <w:rFonts w:cs="Helvetica"/>
          <w:sz w:val="24"/>
          <w:szCs w:val="24"/>
        </w:rPr>
      </w:pPr>
      <w:r>
        <w:br/>
      </w:r>
      <w:r w:rsidRPr="009B3131">
        <w:rPr>
          <w:rFonts w:cs="Helvetica"/>
          <w:color w:val="212121"/>
          <w:sz w:val="24"/>
          <w:szCs w:val="24"/>
          <w:shd w:val="clear" w:color="auto" w:fill="FFFFFF"/>
        </w:rPr>
        <w:t>We wanted the Contact Us page to be clean and to the point. So we kept it as simple as possible with a call to action following in the header. The Contact Us form will allow the audience to get in touch with us within a few keystrokes and a click of their mouse.</w:t>
      </w:r>
      <w:r w:rsidR="00914744" w:rsidRPr="009B3131">
        <w:rPr>
          <w:rFonts w:cs="Helvetica"/>
          <w:noProof/>
          <w:sz w:val="24"/>
          <w:szCs w:val="24"/>
        </w:rPr>
        <w:drawing>
          <wp:anchor distT="0" distB="0" distL="114300" distR="114300" simplePos="0" relativeHeight="251665408" behindDoc="0" locked="0" layoutInCell="1" allowOverlap="1" wp14:anchorId="21BE5D47" wp14:editId="1F0D36F9">
            <wp:simplePos x="0" y="0"/>
            <wp:positionH relativeFrom="margin">
              <wp:align>left</wp:align>
            </wp:positionH>
            <wp:positionV relativeFrom="paragraph">
              <wp:posOffset>9525</wp:posOffset>
            </wp:positionV>
            <wp:extent cx="5943600" cy="66700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6670040"/>
                    </a:xfrm>
                    <a:prstGeom prst="rect">
                      <a:avLst/>
                    </a:prstGeom>
                  </pic:spPr>
                </pic:pic>
              </a:graphicData>
            </a:graphic>
          </wp:anchor>
        </w:drawing>
      </w:r>
      <w:r w:rsidR="006531D2" w:rsidRPr="009B3131">
        <w:rPr>
          <w:rFonts w:cs="Helvetica"/>
          <w:sz w:val="24"/>
          <w:szCs w:val="24"/>
        </w:rPr>
        <w:br w:type="page"/>
      </w:r>
    </w:p>
    <w:p w:rsidR="00F2419F" w:rsidRPr="00F2419F" w:rsidRDefault="00F2419F" w:rsidP="00F2419F">
      <w:pPr>
        <w:pStyle w:val="Title"/>
        <w:rPr>
          <w:rFonts w:asciiTheme="majorHAnsi" w:hAnsiTheme="majorHAnsi" w:cstheme="majorHAnsi"/>
        </w:rPr>
      </w:pPr>
      <w:r>
        <w:rPr>
          <w:rFonts w:asciiTheme="majorHAnsi" w:hAnsiTheme="majorHAnsi" w:cstheme="majorHAnsi"/>
        </w:rPr>
        <w:lastRenderedPageBreak/>
        <w:t>Contact Page Print Layout</w:t>
      </w:r>
    </w:p>
    <w:p w:rsidR="00F2419F" w:rsidRDefault="00F2419F" w:rsidP="00653B0A">
      <w:pPr>
        <w:pStyle w:val="Heading1"/>
      </w:pPr>
      <w:bookmarkStart w:id="10" w:name="_Toc473827990"/>
      <w:bookmarkStart w:id="11" w:name="_Toc473828078"/>
      <w:bookmarkStart w:id="12" w:name="_Toc474939143"/>
      <w:bookmarkStart w:id="13" w:name="_Toc474939306"/>
      <w:bookmarkStart w:id="14" w:name="_Toc474945283"/>
      <w:bookmarkStart w:id="15" w:name="_Toc474945315"/>
      <w:bookmarkStart w:id="16" w:name="_Toc475050760"/>
      <w:bookmarkStart w:id="17" w:name="_Toc478063480"/>
      <w:bookmarkStart w:id="18" w:name="_Toc478063624"/>
      <w:bookmarkStart w:id="19" w:name="_Toc478066912"/>
      <w:r>
        <w:rPr>
          <w:noProof/>
          <w:lang w:val="en-CA" w:eastAsia="en-CA"/>
        </w:rPr>
        <w:drawing>
          <wp:inline distT="0" distB="0" distL="0" distR="0" wp14:anchorId="5902C18D" wp14:editId="59C828EB">
            <wp:extent cx="6334125" cy="6067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4125" cy="6067425"/>
                    </a:xfrm>
                    <a:prstGeom prst="rect">
                      <a:avLst/>
                    </a:prstGeom>
                  </pic:spPr>
                </pic:pic>
              </a:graphicData>
            </a:graphic>
          </wp:inline>
        </w:drawing>
      </w:r>
      <w:bookmarkEnd w:id="10"/>
      <w:bookmarkEnd w:id="11"/>
      <w:bookmarkEnd w:id="12"/>
      <w:bookmarkEnd w:id="13"/>
      <w:bookmarkEnd w:id="14"/>
      <w:bookmarkEnd w:id="15"/>
      <w:bookmarkEnd w:id="16"/>
      <w:bookmarkEnd w:id="17"/>
      <w:bookmarkEnd w:id="18"/>
      <w:bookmarkEnd w:id="19"/>
    </w:p>
    <w:p w:rsidR="00F2419F" w:rsidRDefault="00F2419F" w:rsidP="00653B0A">
      <w:pPr>
        <w:pStyle w:val="Heading1"/>
      </w:pPr>
    </w:p>
    <w:p w:rsidR="00E068CF" w:rsidRDefault="00E068CF">
      <w:pPr>
        <w:rPr>
          <w:ins w:id="20" w:author="Kevin" w:date="2017-03-23T21:04:00Z"/>
        </w:rPr>
      </w:pPr>
      <w:ins w:id="21" w:author="Kevin" w:date="2017-03-23T21:04:00Z">
        <w:r>
          <w:br w:type="page"/>
        </w:r>
      </w:ins>
    </w:p>
    <w:p w:rsidR="00E068CF" w:rsidRPr="00F2419F" w:rsidRDefault="00E068CF" w:rsidP="00E068CF">
      <w:pPr>
        <w:pStyle w:val="Title"/>
        <w:rPr>
          <w:ins w:id="22" w:author="Kevin" w:date="2017-03-23T21:04:00Z"/>
          <w:rFonts w:asciiTheme="majorHAnsi" w:hAnsiTheme="majorHAnsi" w:cstheme="majorHAnsi"/>
        </w:rPr>
      </w:pPr>
      <w:ins w:id="23" w:author="Kevin" w:date="2017-03-23T21:04:00Z">
        <w:r>
          <w:rPr>
            <w:rFonts w:asciiTheme="majorHAnsi" w:hAnsiTheme="majorHAnsi" w:cstheme="majorHAnsi"/>
          </w:rPr>
          <w:lastRenderedPageBreak/>
          <w:t>Forum Post</w:t>
        </w:r>
        <w:r>
          <w:rPr>
            <w:rFonts w:asciiTheme="majorHAnsi" w:hAnsiTheme="majorHAnsi" w:cstheme="majorHAnsi"/>
          </w:rPr>
          <w:t xml:space="preserve"> Page Layout</w:t>
        </w:r>
      </w:ins>
    </w:p>
    <w:p w:rsidR="00657584" w:rsidRDefault="00657584" w:rsidP="00657584">
      <w:pPr>
        <w:rPr>
          <w:ins w:id="24" w:author="Kevin" w:date="2017-03-23T21:05:00Z"/>
          <w:lang w:eastAsia="zh-CN"/>
        </w:rPr>
      </w:pPr>
      <w:ins w:id="25" w:author="Kevin" w:date="2017-03-23T21:05:00Z">
        <w:r>
          <w:t>This page show a forum post, or thread of posts if there are responses. It will also feature a response div which contains a text box for the title of the response post and a text field for the response.  It also has a submit button and a cancel button.</w:t>
        </w:r>
      </w:ins>
    </w:p>
    <w:p w:rsidR="00657584" w:rsidRDefault="00657584" w:rsidP="00657584">
      <w:pPr>
        <w:rPr>
          <w:ins w:id="26" w:author="Kevin" w:date="2017-03-23T21:05:00Z"/>
        </w:rPr>
      </w:pPr>
      <w:ins w:id="27" w:author="Kevin" w:date="2017-03-23T21:05:00Z">
        <w:r>
          <w:rPr>
            <w:noProof/>
            <w:lang w:val="en-CA" w:eastAsia="en-CA"/>
          </w:rPr>
          <mc:AlternateContent>
            <mc:Choice Requires="wps">
              <w:drawing>
                <wp:anchor distT="0" distB="0" distL="114300" distR="114300" simplePos="0" relativeHeight="251677696" behindDoc="0" locked="0" layoutInCell="1" allowOverlap="1">
                  <wp:simplePos x="0" y="0"/>
                  <wp:positionH relativeFrom="column">
                    <wp:posOffset>838200</wp:posOffset>
                  </wp:positionH>
                  <wp:positionV relativeFrom="paragraph">
                    <wp:posOffset>1198245</wp:posOffset>
                  </wp:positionV>
                  <wp:extent cx="4457700" cy="1304925"/>
                  <wp:effectExtent l="0" t="0" r="19050" b="28575"/>
                  <wp:wrapNone/>
                  <wp:docPr id="45" name="Text Box 45"/>
                  <wp:cNvGraphicFramePr/>
                  <a:graphic xmlns:a="http://schemas.openxmlformats.org/drawingml/2006/main">
                    <a:graphicData uri="http://schemas.microsoft.com/office/word/2010/wordprocessingShape">
                      <wps:wsp>
                        <wps:cNvSpPr txBox="1"/>
                        <wps:spPr>
                          <a:xfrm>
                            <a:off x="0" y="0"/>
                            <a:ext cx="4457700" cy="1304925"/>
                          </a:xfrm>
                          <a:prstGeom prst="rect">
                            <a:avLst/>
                          </a:prstGeom>
                          <a:solidFill>
                            <a:schemeClr val="lt1"/>
                          </a:solidFill>
                          <a:ln w="6350">
                            <a:solidFill>
                              <a:prstClr val="black"/>
                            </a:solidFill>
                          </a:ln>
                        </wps:spPr>
                        <wps:txbx>
                          <w:txbxContent>
                            <w:p w:rsidR="00657584" w:rsidRDefault="00657584" w:rsidP="00657584">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5" o:spid="_x0000_s1026" type="#_x0000_t202" style="position:absolute;margin-left:66pt;margin-top:94.35pt;width:351pt;height:102.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" fillcolor="white [3201]" strokeweight=".5pt">
                  <v:textbox>
                    <w:txbxContent>
                      <w:p w:rsidR="00657584" w:rsidRDefault="00657584" w:rsidP="00657584">
                        <w:pPr>
                          <w:rPr>
                            <w:lang w:val="en-CA"/>
                          </w:rPr>
                        </w:pPr>
                      </w:p>
                    </w:txbxContent>
                  </v:textbox>
                </v:shape>
              </w:pict>
            </mc:Fallback>
          </mc:AlternateContent>
        </w:r>
        <w:r>
          <w:rPr>
            <w:noProof/>
            <w:lang w:val="en-CA" w:eastAsia="en-CA"/>
          </w:rPr>
          <mc:AlternateContent>
            <mc:Choice Requires="wps">
              <w:drawing>
                <wp:anchor distT="0" distB="0" distL="114300" distR="114300" simplePos="0" relativeHeight="251682816" behindDoc="0" locked="0" layoutInCell="1" allowOverlap="1">
                  <wp:simplePos x="0" y="0"/>
                  <wp:positionH relativeFrom="column">
                    <wp:posOffset>838200</wp:posOffset>
                  </wp:positionH>
                  <wp:positionV relativeFrom="paragraph">
                    <wp:posOffset>2503170</wp:posOffset>
                  </wp:positionV>
                  <wp:extent cx="4457700" cy="2752725"/>
                  <wp:effectExtent l="0" t="0" r="19050" b="28575"/>
                  <wp:wrapNone/>
                  <wp:docPr id="44" name="Text Box 44"/>
                  <wp:cNvGraphicFramePr/>
                  <a:graphic xmlns:a="http://schemas.openxmlformats.org/drawingml/2006/main">
                    <a:graphicData uri="http://schemas.microsoft.com/office/word/2010/wordprocessingShape">
                      <wps:wsp>
                        <wps:cNvSpPr txBox="1"/>
                        <wps:spPr>
                          <a:xfrm>
                            <a:off x="0" y="0"/>
                            <a:ext cx="4457700" cy="2752725"/>
                          </a:xfrm>
                          <a:prstGeom prst="rect">
                            <a:avLst/>
                          </a:prstGeom>
                          <a:solidFill>
                            <a:schemeClr val="lt1"/>
                          </a:solidFill>
                          <a:ln w="6350">
                            <a:solidFill>
                              <a:prstClr val="black"/>
                            </a:solidFill>
                          </a:ln>
                        </wps:spPr>
                        <wps:txbx>
                          <w:txbxContent>
                            <w:p w:rsidR="00657584" w:rsidRDefault="00657584" w:rsidP="00657584">
                              <w:pPr>
                                <w:rPr>
                                  <w:lang w:val="en-CA"/>
                                </w:rPr>
                              </w:pPr>
                              <w:r>
                                <w:rPr>
                                  <w:lang w:val="en-CA"/>
                                </w:rPr>
                                <w:t>Response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27" type="#_x0000_t202" style="position:absolute;margin-left:66pt;margin-top:197.1pt;width:351pt;height:216.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" fillcolor="white [3201]" strokeweight=".5pt">
                  <v:textbox>
                    <w:txbxContent>
                      <w:p w:rsidR="00657584" w:rsidRDefault="00657584" w:rsidP="00657584">
                        <w:pPr>
                          <w:rPr>
                            <w:lang w:val="en-CA"/>
                          </w:rPr>
                        </w:pPr>
                        <w:r>
                          <w:rPr>
                            <w:lang w:val="en-CA"/>
                          </w:rPr>
                          <w:t>Response Form</w:t>
                        </w:r>
                      </w:p>
                    </w:txbxContent>
                  </v:textbox>
                </v:shape>
              </w:pict>
            </mc:Fallback>
          </mc:AlternateContent>
        </w:r>
        <w:r>
          <w:rPr>
            <w:noProof/>
            <w:lang w:val="en-CA" w:eastAsia="en-CA"/>
          </w:rPr>
          <mc:AlternateContent>
            <mc:Choice Requires="wps">
              <w:drawing>
                <wp:anchor distT="0" distB="0" distL="114300" distR="114300" simplePos="0" relativeHeight="251683840" behindDoc="0" locked="0" layoutInCell="1" allowOverlap="1">
                  <wp:simplePos x="0" y="0"/>
                  <wp:positionH relativeFrom="column">
                    <wp:posOffset>971550</wp:posOffset>
                  </wp:positionH>
                  <wp:positionV relativeFrom="paragraph">
                    <wp:posOffset>2807970</wp:posOffset>
                  </wp:positionV>
                  <wp:extent cx="4152900" cy="295275"/>
                  <wp:effectExtent l="0" t="0" r="19050" b="28575"/>
                  <wp:wrapNone/>
                  <wp:docPr id="43" name="Text Box 43"/>
                  <wp:cNvGraphicFramePr/>
                  <a:graphic xmlns:a="http://schemas.openxmlformats.org/drawingml/2006/main">
                    <a:graphicData uri="http://schemas.microsoft.com/office/word/2010/wordprocessingShape">
                      <wps:wsp>
                        <wps:cNvSpPr txBox="1"/>
                        <wps:spPr>
                          <a:xfrm>
                            <a:off x="0" y="0"/>
                            <a:ext cx="4152900" cy="295275"/>
                          </a:xfrm>
                          <a:prstGeom prst="rect">
                            <a:avLst/>
                          </a:prstGeom>
                          <a:solidFill>
                            <a:schemeClr val="lt1"/>
                          </a:solidFill>
                          <a:ln w="6350">
                            <a:solidFill>
                              <a:prstClr val="black"/>
                            </a:solidFill>
                          </a:ln>
                        </wps:spPr>
                        <wps:txbx>
                          <w:txbxContent>
                            <w:p w:rsidR="00657584" w:rsidRDefault="00657584" w:rsidP="00657584">
                              <w:pPr>
                                <w:rPr>
                                  <w:lang w:val="en-CA"/>
                                </w:rPr>
                              </w:pPr>
                              <w:r>
                                <w:rPr>
                                  <w:lang w:val="en-CA"/>
                                </w:rPr>
                                <w:t>Message Title Text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43" o:spid="_x0000_s1028" type="#_x0000_t202" style="position:absolute;margin-left:76.5pt;margin-top:221.1pt;width:327pt;height:23.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" fillcolor="white [3201]" strokeweight=".5pt">
                  <v:textbox>
                    <w:txbxContent>
                      <w:p w:rsidR="00657584" w:rsidRDefault="00657584" w:rsidP="00657584">
                        <w:pPr>
                          <w:rPr>
                            <w:lang w:val="en-CA"/>
                          </w:rPr>
                        </w:pPr>
                        <w:r>
                          <w:rPr>
                            <w:lang w:val="en-CA"/>
                          </w:rPr>
                          <w:t>Message Title Text Box</w:t>
                        </w:r>
                      </w:p>
                    </w:txbxContent>
                  </v:textbox>
                </v:shape>
              </w:pict>
            </mc:Fallback>
          </mc:AlternateContent>
        </w:r>
        <w:r>
          <w:rPr>
            <w:noProof/>
            <w:lang w:val="en-CA" w:eastAsia="en-CA"/>
          </w:rPr>
          <mc:AlternateContent>
            <mc:Choice Requires="wps">
              <w:drawing>
                <wp:anchor distT="0" distB="0" distL="114300" distR="114300" simplePos="0" relativeHeight="251684864" behindDoc="0" locked="0" layoutInCell="1" allowOverlap="1">
                  <wp:simplePos x="0" y="0"/>
                  <wp:positionH relativeFrom="column">
                    <wp:posOffset>971550</wp:posOffset>
                  </wp:positionH>
                  <wp:positionV relativeFrom="paragraph">
                    <wp:posOffset>3255645</wp:posOffset>
                  </wp:positionV>
                  <wp:extent cx="4152900" cy="1562100"/>
                  <wp:effectExtent l="0" t="0" r="19050" b="19050"/>
                  <wp:wrapNone/>
                  <wp:docPr id="42" name="Text Box 42"/>
                  <wp:cNvGraphicFramePr/>
                  <a:graphic xmlns:a="http://schemas.openxmlformats.org/drawingml/2006/main">
                    <a:graphicData uri="http://schemas.microsoft.com/office/word/2010/wordprocessingShape">
                      <wps:wsp>
                        <wps:cNvSpPr txBox="1"/>
                        <wps:spPr>
                          <a:xfrm>
                            <a:off x="0" y="0"/>
                            <a:ext cx="4152900" cy="1562100"/>
                          </a:xfrm>
                          <a:prstGeom prst="rect">
                            <a:avLst/>
                          </a:prstGeom>
                          <a:solidFill>
                            <a:schemeClr val="lt1"/>
                          </a:solidFill>
                          <a:ln w="6350">
                            <a:solidFill>
                              <a:prstClr val="black"/>
                            </a:solidFill>
                          </a:ln>
                        </wps:spPr>
                        <wps:txbx>
                          <w:txbxContent>
                            <w:p w:rsidR="00657584" w:rsidRDefault="00657584" w:rsidP="00657584">
                              <w:pPr>
                                <w:rPr>
                                  <w:lang w:val="en-CA"/>
                                </w:rPr>
                              </w:pPr>
                              <w:r>
                                <w:rPr>
                                  <w:lang w:val="en-CA"/>
                                </w:rPr>
                                <w:t>Message Text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29" type="#_x0000_t202" style="position:absolute;margin-left:76.5pt;margin-top:256.35pt;width:327pt;height:12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" fillcolor="white [3201]" strokeweight=".5pt">
                  <v:textbox>
                    <w:txbxContent>
                      <w:p w:rsidR="00657584" w:rsidRDefault="00657584" w:rsidP="00657584">
                        <w:pPr>
                          <w:rPr>
                            <w:lang w:val="en-CA"/>
                          </w:rPr>
                        </w:pPr>
                        <w:r>
                          <w:rPr>
                            <w:lang w:val="en-CA"/>
                          </w:rPr>
                          <w:t>Message Text Field</w:t>
                        </w:r>
                      </w:p>
                    </w:txbxContent>
                  </v:textbox>
                </v:shape>
              </w:pict>
            </mc:Fallback>
          </mc:AlternateContent>
        </w:r>
        <w:r>
          <w:rPr>
            <w:noProof/>
            <w:lang w:val="en-CA" w:eastAsia="en-CA"/>
          </w:rPr>
          <mc:AlternateContent>
            <mc:Choice Requires="wps">
              <w:drawing>
                <wp:anchor distT="0" distB="0" distL="114300" distR="114300" simplePos="0" relativeHeight="251685888" behindDoc="0" locked="0" layoutInCell="1" allowOverlap="1">
                  <wp:simplePos x="0" y="0"/>
                  <wp:positionH relativeFrom="column">
                    <wp:posOffset>971550</wp:posOffset>
                  </wp:positionH>
                  <wp:positionV relativeFrom="paragraph">
                    <wp:posOffset>1255395</wp:posOffset>
                  </wp:positionV>
                  <wp:extent cx="4152900" cy="11811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4152900" cy="1181100"/>
                          </a:xfrm>
                          <a:prstGeom prst="rect">
                            <a:avLst/>
                          </a:prstGeom>
                          <a:solidFill>
                            <a:schemeClr val="lt1"/>
                          </a:solidFill>
                          <a:ln w="6350">
                            <a:noFill/>
                          </a:ln>
                        </wps:spPr>
                        <wps:txbx>
                          <w:txbxContent>
                            <w:p w:rsidR="00657584" w:rsidRDefault="00657584" w:rsidP="00657584">
                              <w:pPr>
                                <w:pStyle w:val="NoSpacing"/>
                              </w:pPr>
                              <w:r>
                                <w:t>Post Title</w:t>
                              </w:r>
                            </w:p>
                            <w:p w:rsidR="00657584" w:rsidRDefault="00657584" w:rsidP="00657584"/>
                            <w:p w:rsidR="00657584" w:rsidRDefault="00657584" w:rsidP="00657584">
                              <w:pPr>
                                <w:pStyle w:val="NoSpacing"/>
                              </w:pPr>
                              <w:r>
                                <w:t>Sit te vide ludus convenire, sed legere argumentum at. His oporteat laboramus ut, sit feugiat efficiendi at. Graece euripidis est ne, amet posse honestatis cum eu.</w:t>
                              </w:r>
                            </w:p>
                            <w:p w:rsidR="00657584" w:rsidRDefault="00657584" w:rsidP="00657584">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0" type="#_x0000_t202" style="position:absolute;margin-left:76.5pt;margin-top:98.85pt;width:327pt;height:9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" fillcolor="white [3201]" stroked="f" strokeweight=".5pt">
                  <v:textbox>
                    <w:txbxContent>
                      <w:p w:rsidR="00657584" w:rsidRDefault="00657584" w:rsidP="00657584">
                        <w:pPr>
                          <w:pStyle w:val="NoSpacing"/>
                        </w:pPr>
                        <w:r>
                          <w:t>Post Title</w:t>
                        </w:r>
                      </w:p>
                      <w:p w:rsidR="00657584" w:rsidRDefault="00657584" w:rsidP="00657584"/>
                      <w:p w:rsidR="00657584" w:rsidRDefault="00657584" w:rsidP="00657584">
                        <w:pPr>
                          <w:pStyle w:val="NoSpacing"/>
                        </w:pPr>
                        <w:r>
                          <w:t>Sit te vide ludus convenire, sed legere argumentum at. His oporteat laboramus ut, sit feugiat efficiendi at. Graece euripidis est ne, amet posse honestatis cum eu.</w:t>
                        </w:r>
                      </w:p>
                      <w:p w:rsidR="00657584" w:rsidRDefault="00657584" w:rsidP="00657584">
                        <w:pPr>
                          <w:rPr>
                            <w:lang w:val="en-CA"/>
                          </w:rPr>
                        </w:pPr>
                      </w:p>
                    </w:txbxContent>
                  </v:textbox>
                </v:shape>
              </w:pict>
            </mc:Fallback>
          </mc:AlternateContent>
        </w:r>
        <w:r>
          <w:rPr>
            <w:noProof/>
            <w:lang w:val="en-CA" w:eastAsia="en-CA"/>
          </w:rPr>
          <mc:AlternateContent>
            <mc:Choice Requires="wps">
              <w:drawing>
                <wp:anchor distT="0" distB="0" distL="114300" distR="114300" simplePos="0" relativeHeight="251686912" behindDoc="0" locked="0" layoutInCell="1" allowOverlap="1">
                  <wp:simplePos x="0" y="0"/>
                  <wp:positionH relativeFrom="column">
                    <wp:posOffset>971550</wp:posOffset>
                  </wp:positionH>
                  <wp:positionV relativeFrom="paragraph">
                    <wp:posOffset>4899025</wp:posOffset>
                  </wp:positionV>
                  <wp:extent cx="628650" cy="295275"/>
                  <wp:effectExtent l="0" t="0" r="19050" b="28575"/>
                  <wp:wrapNone/>
                  <wp:docPr id="40" name="Text Box 40"/>
                  <wp:cNvGraphicFramePr/>
                  <a:graphic xmlns:a="http://schemas.openxmlformats.org/drawingml/2006/main">
                    <a:graphicData uri="http://schemas.microsoft.com/office/word/2010/wordprocessingShape">
                      <wps:wsp>
                        <wps:cNvSpPr txBox="1"/>
                        <wps:spPr>
                          <a:xfrm>
                            <a:off x="0" y="0"/>
                            <a:ext cx="628650" cy="295275"/>
                          </a:xfrm>
                          <a:prstGeom prst="rect">
                            <a:avLst/>
                          </a:prstGeom>
                          <a:solidFill>
                            <a:schemeClr val="lt1"/>
                          </a:solidFill>
                          <a:ln w="6350">
                            <a:solidFill>
                              <a:prstClr val="black"/>
                            </a:solidFill>
                          </a:ln>
                        </wps:spPr>
                        <wps:txbx>
                          <w:txbxContent>
                            <w:p w:rsidR="00657584" w:rsidRDefault="00657584" w:rsidP="00657584">
                              <w:pPr>
                                <w:jc w:val="center"/>
                                <w:rPr>
                                  <w:lang w:val="en-CA"/>
                                </w:rPr>
                              </w:pPr>
                              <w:r>
                                <w:rPr>
                                  <w:lang w:val="en-CA"/>
                                </w:rPr>
                                <w:t>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31" type="#_x0000_t202" style="position:absolute;margin-left:76.5pt;margin-top:385.75pt;width:49.5pt;height:23.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" fillcolor="white [3201]" strokeweight=".5pt">
                  <v:textbox>
                    <w:txbxContent>
                      <w:p w:rsidR="00657584" w:rsidRDefault="00657584" w:rsidP="00657584">
                        <w:pPr>
                          <w:jc w:val="center"/>
                          <w:rPr>
                            <w:lang w:val="en-CA"/>
                          </w:rPr>
                        </w:pPr>
                        <w:r>
                          <w:rPr>
                            <w:lang w:val="en-CA"/>
                          </w:rPr>
                          <w:t>Submit</w:t>
                        </w:r>
                      </w:p>
                    </w:txbxContent>
                  </v:textbox>
                </v:shape>
              </w:pict>
            </mc:Fallback>
          </mc:AlternateContent>
        </w:r>
        <w:r>
          <w:rPr>
            <w:noProof/>
            <w:lang w:val="en-CA" w:eastAsia="en-CA"/>
          </w:rPr>
          <mc:AlternateContent>
            <mc:Choice Requires="wps">
              <w:drawing>
                <wp:anchor distT="0" distB="0" distL="114300" distR="114300" simplePos="0" relativeHeight="251687936" behindDoc="0" locked="0" layoutInCell="1" allowOverlap="1">
                  <wp:simplePos x="0" y="0"/>
                  <wp:positionH relativeFrom="column">
                    <wp:posOffset>1685925</wp:posOffset>
                  </wp:positionH>
                  <wp:positionV relativeFrom="paragraph">
                    <wp:posOffset>4903470</wp:posOffset>
                  </wp:positionV>
                  <wp:extent cx="628650" cy="295275"/>
                  <wp:effectExtent l="0" t="0" r="19050" b="28575"/>
                  <wp:wrapNone/>
                  <wp:docPr id="39" name="Text Box 39"/>
                  <wp:cNvGraphicFramePr/>
                  <a:graphic xmlns:a="http://schemas.openxmlformats.org/drawingml/2006/main">
                    <a:graphicData uri="http://schemas.microsoft.com/office/word/2010/wordprocessingShape">
                      <wps:wsp>
                        <wps:cNvSpPr txBox="1"/>
                        <wps:spPr>
                          <a:xfrm>
                            <a:off x="0" y="0"/>
                            <a:ext cx="628650" cy="295275"/>
                          </a:xfrm>
                          <a:prstGeom prst="rect">
                            <a:avLst/>
                          </a:prstGeom>
                          <a:solidFill>
                            <a:schemeClr val="lt1"/>
                          </a:solidFill>
                          <a:ln w="6350">
                            <a:solidFill>
                              <a:prstClr val="black"/>
                            </a:solidFill>
                          </a:ln>
                        </wps:spPr>
                        <wps:txbx>
                          <w:txbxContent>
                            <w:p w:rsidR="00657584" w:rsidRDefault="00657584" w:rsidP="00657584">
                              <w:pPr>
                                <w:jc w:val="center"/>
                                <w:rPr>
                                  <w:lang w:val="en-CA"/>
                                </w:rPr>
                              </w:pPr>
                              <w:r>
                                <w:rPr>
                                  <w:lang w:val="en-CA"/>
                                </w:rPr>
                                <w:t>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32" type="#_x0000_t202" style="position:absolute;margin-left:132.75pt;margin-top:386.1pt;width:49.5pt;height:2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" fillcolor="white [3201]" strokeweight=".5pt">
                  <v:textbox>
                    <w:txbxContent>
                      <w:p w:rsidR="00657584" w:rsidRDefault="00657584" w:rsidP="00657584">
                        <w:pPr>
                          <w:jc w:val="center"/>
                          <w:rPr>
                            <w:lang w:val="en-CA"/>
                          </w:rPr>
                        </w:pPr>
                        <w:r>
                          <w:rPr>
                            <w:lang w:val="en-CA"/>
                          </w:rPr>
                          <w:t>Cancel</w:t>
                        </w:r>
                      </w:p>
                    </w:txbxContent>
                  </v:textbox>
                </v:shape>
              </w:pict>
            </mc:Fallback>
          </mc:AlternateContent>
        </w:r>
        <w:r>
          <w:rPr>
            <w:noProof/>
            <w:lang w:val="en-CA" w:eastAsia="en-CA"/>
          </w:rPr>
          <mc:AlternateContent>
            <mc:Choice Requires="wps">
              <w:drawing>
                <wp:anchor distT="0" distB="0" distL="114300" distR="114300" simplePos="0" relativeHeight="251680768" behindDoc="0" locked="0" layoutInCell="1" allowOverlap="1">
                  <wp:simplePos x="0" y="0"/>
                  <wp:positionH relativeFrom="column">
                    <wp:posOffset>1028700</wp:posOffset>
                  </wp:positionH>
                  <wp:positionV relativeFrom="paragraph">
                    <wp:posOffset>5636895</wp:posOffset>
                  </wp:positionV>
                  <wp:extent cx="3886200" cy="885825"/>
                  <wp:effectExtent l="0" t="0" r="0" b="9525"/>
                  <wp:wrapSquare wrapText="bothSides"/>
                  <wp:docPr id="38" name="Text Box 38"/>
                  <wp:cNvGraphicFramePr/>
                  <a:graphic xmlns:a="http://schemas.openxmlformats.org/drawingml/2006/main">
                    <a:graphicData uri="http://schemas.microsoft.com/office/word/2010/wordprocessingShape">
                      <wps:wsp>
                        <wps:cNvSpPr txBox="1"/>
                        <wps:spPr>
                          <a:xfrm>
                            <a:off x="0" y="0"/>
                            <a:ext cx="3886200" cy="8858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657584" w:rsidRDefault="00657584" w:rsidP="00657584">
                              <w:pPr>
                                <w:jc w:val="cente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FOOTER</w:t>
                              </w:r>
                            </w:p>
                            <w:p w:rsidR="00657584" w:rsidRDefault="00657584" w:rsidP="00657584">
                              <w:pPr>
                                <w:rPr>
                                  <w:color w:val="BFBFBF" w:themeColor="background2"/>
                                </w:rPr>
                              </w:pPr>
                              <w:r>
                                <w:rPr>
                                  <w:color w:val="BFBFBF" w:themeColor="background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8" o:spid="_x0000_s1033" type="#_x0000_t202" style="position:absolute;margin-left:81pt;margin-top:443.85pt;width:306pt;height:6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" filled="f" stroked="f">
                  <v:textbox>
                    <w:txbxContent>
                      <w:p w:rsidR="00657584" w:rsidRDefault="00657584" w:rsidP="00657584">
                        <w:pPr>
                          <w:jc w:val="cente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FOOTER</w:t>
                        </w:r>
                      </w:p>
                      <w:p w:rsidR="00657584" w:rsidRDefault="00657584" w:rsidP="00657584">
                        <w:pPr>
                          <w:rPr>
                            <w:color w:val="BFBFBF" w:themeColor="background2"/>
                          </w:rPr>
                        </w:pPr>
                        <w:r>
                          <w:rPr>
                            <w:color w:val="BFBFBF" w:themeColor="background2"/>
                          </w:rPr>
                          <w:t xml:space="preserve"> </w:t>
                        </w:r>
                      </w:p>
                    </w:txbxContent>
                  </v:textbox>
                  <w10:wrap type="square"/>
                </v:shape>
              </w:pict>
            </mc:Fallback>
          </mc:AlternateContent>
        </w:r>
        <w:r>
          <w:rPr>
            <w:noProof/>
            <w:lang w:val="en-CA" w:eastAsia="en-CA"/>
          </w:rPr>
          <mc:AlternateContent>
            <mc:Choice Requires="wpg">
              <w:drawing>
                <wp:anchor distT="0" distB="0" distL="114300" distR="114300" simplePos="0" relativeHeight="251681792" behindDoc="0" locked="0" layoutInCell="1" allowOverlap="1">
                  <wp:simplePos x="0" y="0"/>
                  <wp:positionH relativeFrom="column">
                    <wp:posOffset>238125</wp:posOffset>
                  </wp:positionH>
                  <wp:positionV relativeFrom="paragraph">
                    <wp:posOffset>247015</wp:posOffset>
                  </wp:positionV>
                  <wp:extent cx="5600700" cy="6289675"/>
                  <wp:effectExtent l="0" t="0" r="19050" b="15875"/>
                  <wp:wrapSquare wrapText="bothSides"/>
                  <wp:docPr id="32" name="Group 32"/>
                  <wp:cNvGraphicFramePr/>
                  <a:graphic xmlns:a="http://schemas.openxmlformats.org/drawingml/2006/main">
                    <a:graphicData uri="http://schemas.microsoft.com/office/word/2010/wordprocessingGroup">
                      <wpg:wgp>
                        <wpg:cNvGrpSpPr/>
                        <wpg:grpSpPr>
                          <a:xfrm>
                            <a:off x="0" y="0"/>
                            <a:ext cx="5600700" cy="6289675"/>
                            <a:chOff x="0" y="0"/>
                            <a:chExt cx="5600700" cy="6289675"/>
                          </a:xfrm>
                        </wpg:grpSpPr>
                        <wps:wsp>
                          <wps:cNvPr id="33" name="Rectangle 33"/>
                          <wps:cNvSpPr/>
                          <wps:spPr>
                            <a:xfrm>
                              <a:off x="0" y="0"/>
                              <a:ext cx="5600700" cy="6289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Text Box 17"/>
                          <wps:cNvSpPr txBox="1"/>
                          <wps:spPr>
                            <a:xfrm>
                              <a:off x="114300" y="0"/>
                              <a:ext cx="1323975"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657584" w:rsidRDefault="00657584" w:rsidP="00657584">
                                <w:pP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Text Box 25"/>
                          <wps:cNvSpPr txBox="1"/>
                          <wps:spPr>
                            <a:xfrm>
                              <a:off x="361951" y="952499"/>
                              <a:ext cx="4857750" cy="3752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657584" w:rsidRDefault="00657584" w:rsidP="00657584">
                                <w:pPr>
                                  <w:rPr>
                                    <w:color w:val="BFBFBF" w:themeColor="background2"/>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Text Box 26"/>
                          <wps:cNvSpPr txBox="1"/>
                          <wps:spPr>
                            <a:xfrm>
                              <a:off x="2076450" y="142875"/>
                              <a:ext cx="3524250" cy="4286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657584" w:rsidRDefault="00657584" w:rsidP="00657584">
                                <w:pP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Services</w:t>
                                </w:r>
                                <w: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About Us</w:t>
                                </w:r>
                                <w: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Community</w:t>
                                </w:r>
                                <w: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Contact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2" o:spid="_x0000_s1034" style="position:absolute;margin-left:18.75pt;margin-top:19.45pt;width:441pt;height:495.25pt;z-index:251681792" coordsize="56007,62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">
                  <v:rect id="Rectangle 33" o:spid="_x0000_s1035" style="position:absolute;width:56007;height:6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" filled="f" strokecolor="black [3213]" strokeweight="2pt"/>
                  <v:shape id="Text Box 17" o:spid="_x0000_s1036" type="#_x0000_t202" style="position:absolute;left:1143;width:13239;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657584" w:rsidRDefault="00657584" w:rsidP="00657584">
                          <w:pP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 </w:t>
                          </w:r>
                        </w:p>
                      </w:txbxContent>
                    </v:textbox>
                  </v:shape>
                  <v:shape id="Text Box 25" o:spid="_x0000_s1037" type="#_x0000_t202" style="position:absolute;left:3619;top:9524;width:48578;height:37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rsidR="00657584" w:rsidRDefault="00657584" w:rsidP="00657584">
                          <w:pPr>
                            <w:rPr>
                              <w:color w:val="BFBFBF" w:themeColor="background2"/>
                            </w:rPr>
                          </w:pPr>
                        </w:p>
                      </w:txbxContent>
                    </v:textbox>
                  </v:shape>
                  <v:shape id="Text Box 26" o:spid="_x0000_s1038" type="#_x0000_t202" style="position:absolute;left:20764;top:1428;width:35243;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rsidR="00657584" w:rsidRDefault="00657584" w:rsidP="00657584">
                          <w:pP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Services</w:t>
                          </w:r>
                          <w: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About Us</w:t>
                          </w:r>
                          <w: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Community</w:t>
                          </w:r>
                          <w: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Contact</w:t>
                          </w:r>
                        </w:p>
                      </w:txbxContent>
                    </v:textbox>
                  </v:shape>
                  <w10:wrap type="square"/>
                </v:group>
              </w:pict>
            </mc:Fallback>
          </mc:AlternateContent>
        </w:r>
        <w:r>
          <w:rPr>
            <w:noProof/>
            <w:lang w:val="en-CA" w:eastAsia="en-CA"/>
          </w:rPr>
          <mc:AlternateContent>
            <mc:Choice Requires="wps">
              <w:drawing>
                <wp:anchor distT="0" distB="0" distL="114300" distR="114300" simplePos="0" relativeHeight="251678720" behindDoc="0" locked="0" layoutInCell="1" allowOverlap="1">
                  <wp:simplePos x="0" y="0"/>
                  <wp:positionH relativeFrom="column">
                    <wp:posOffset>238125</wp:posOffset>
                  </wp:positionH>
                  <wp:positionV relativeFrom="paragraph">
                    <wp:posOffset>247650</wp:posOffset>
                  </wp:positionV>
                  <wp:extent cx="5600700" cy="688975"/>
                  <wp:effectExtent l="0" t="0" r="19050" b="15875"/>
                  <wp:wrapSquare wrapText="bothSides"/>
                  <wp:docPr id="31" name="Rectangle 31"/>
                  <wp:cNvGraphicFramePr/>
                  <a:graphic xmlns:a="http://schemas.openxmlformats.org/drawingml/2006/main">
                    <a:graphicData uri="http://schemas.microsoft.com/office/word/2010/wordprocessingShape">
                      <wps:wsp>
                        <wps:cNvSpPr/>
                        <wps:spPr>
                          <a:xfrm>
                            <a:off x="0" y="0"/>
                            <a:ext cx="5600700" cy="688975"/>
                          </a:xfrm>
                          <a:prstGeom prst="rect">
                            <a:avLst/>
                          </a:prstGeom>
                          <a:solidFill>
                            <a:schemeClr val="accent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EBC2409" id="Rectangle 31" o:spid="_x0000_s1026" style="position:absolute;margin-left:18.75pt;margin-top:19.5pt;width:441pt;height:5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" fillcolor="#499bc9 [3204]" strokecolor="#8f0700 [1608]" strokeweight="2pt">
                  <w10:wrap type="square"/>
                </v:rect>
              </w:pict>
            </mc:Fallback>
          </mc:AlternateContent>
        </w:r>
      </w:ins>
    </w:p>
    <w:p w:rsidR="00B458F0" w:rsidRDefault="00657584">
      <w:pPr>
        <w:rPr>
          <w:rFonts w:asciiTheme="majorHAnsi" w:eastAsiaTheme="majorEastAsia" w:hAnsiTheme="majorHAnsi" w:cstheme="majorBidi"/>
          <w:color w:val="2F759E" w:themeColor="accent1" w:themeShade="BF"/>
          <w:sz w:val="32"/>
          <w:szCs w:val="32"/>
        </w:rPr>
      </w:pPr>
      <w:ins w:id="28" w:author="Kevin" w:date="2017-03-23T21:05:00Z">
        <w:r>
          <w:rPr>
            <w:noProof/>
            <w:lang w:val="en-CA" w:eastAsia="en-CA"/>
          </w:rPr>
          <mc:AlternateContent>
            <mc:Choice Requires="wps">
              <w:drawing>
                <wp:anchor distT="0" distB="0" distL="114300" distR="114300" simplePos="0" relativeHeight="251679744" behindDoc="0" locked="0" layoutInCell="1" allowOverlap="1">
                  <wp:simplePos x="0" y="0"/>
                  <wp:positionH relativeFrom="column">
                    <wp:posOffset>245745</wp:posOffset>
                  </wp:positionH>
                  <wp:positionV relativeFrom="paragraph">
                    <wp:posOffset>5212715</wp:posOffset>
                  </wp:positionV>
                  <wp:extent cx="5600700" cy="1143000"/>
                  <wp:effectExtent l="0" t="0" r="19050" b="19050"/>
                  <wp:wrapSquare wrapText="bothSides"/>
                  <wp:docPr id="37" name="Rectangle 37"/>
                  <wp:cNvGraphicFramePr/>
                  <a:graphic xmlns:a="http://schemas.openxmlformats.org/drawingml/2006/main">
                    <a:graphicData uri="http://schemas.microsoft.com/office/word/2010/wordprocessingShape">
                      <wps:wsp>
                        <wps:cNvSpPr/>
                        <wps:spPr>
                          <a:xfrm>
                            <a:off x="0" y="0"/>
                            <a:ext cx="5600700" cy="1143000"/>
                          </a:xfrm>
                          <a:prstGeom prst="rect">
                            <a:avLst/>
                          </a:prstGeom>
                          <a:solidFill>
                            <a:schemeClr val="accent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B380CFF" id="Rectangle 37" o:spid="_x0000_s1026" style="position:absolute;margin-left:19.35pt;margin-top:410.45pt;width:441pt;height:9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" fillcolor="#499bc9 [3204]" strokecolor="#8f0700 [1608]" strokeweight="2pt">
                  <w10:wrap type="square"/>
                </v:rect>
              </w:pict>
            </mc:Fallback>
          </mc:AlternateContent>
        </w:r>
      </w:ins>
      <w:r w:rsidR="00B458F0">
        <w:br w:type="page"/>
      </w:r>
    </w:p>
    <w:p w:rsidR="00657584" w:rsidRDefault="00657584" w:rsidP="00657584">
      <w:pPr>
        <w:pStyle w:val="Title"/>
        <w:rPr>
          <w:ins w:id="29" w:author="Kevin" w:date="2017-03-23T21:07:00Z"/>
          <w:rFonts w:asciiTheme="majorHAnsi" w:hAnsiTheme="majorHAnsi" w:cstheme="majorHAnsi"/>
        </w:rPr>
      </w:pPr>
      <w:ins w:id="30" w:author="Kevin" w:date="2017-03-23T21:06:00Z">
        <w:r>
          <w:rPr>
            <w:rFonts w:asciiTheme="majorHAnsi" w:hAnsiTheme="majorHAnsi" w:cstheme="majorHAnsi"/>
          </w:rPr>
          <w:lastRenderedPageBreak/>
          <w:t>Forum Post Page</w:t>
        </w:r>
        <w:r>
          <w:rPr>
            <w:rFonts w:asciiTheme="majorHAnsi" w:hAnsiTheme="majorHAnsi" w:cstheme="majorHAnsi"/>
          </w:rPr>
          <w:t xml:space="preserve"> Print</w:t>
        </w:r>
        <w:r>
          <w:rPr>
            <w:rFonts w:asciiTheme="majorHAnsi" w:hAnsiTheme="majorHAnsi" w:cstheme="majorHAnsi"/>
          </w:rPr>
          <w:t xml:space="preserve"> Layout</w:t>
        </w:r>
      </w:ins>
    </w:p>
    <w:p w:rsidR="00657584" w:rsidRDefault="00657584" w:rsidP="00657584">
      <w:pPr>
        <w:rPr>
          <w:ins w:id="31" w:author="Kevin" w:date="2017-03-23T21:07:00Z"/>
          <w:lang w:eastAsia="zh-CN"/>
        </w:rPr>
      </w:pPr>
      <w:ins w:id="32" w:author="Kevin" w:date="2017-03-23T21:07:00Z">
        <w:r>
          <w:rPr>
            <w:noProof/>
            <w:lang w:val="en-CA" w:eastAsia="en-CA"/>
          </w:rPr>
          <mc:AlternateContent>
            <mc:Choice Requires="wpg">
              <w:drawing>
                <wp:anchor distT="0" distB="0" distL="114300" distR="114300" simplePos="0" relativeHeight="251694080" behindDoc="0" locked="0" layoutInCell="1" allowOverlap="1">
                  <wp:simplePos x="0" y="0"/>
                  <wp:positionH relativeFrom="column">
                    <wp:posOffset>238125</wp:posOffset>
                  </wp:positionH>
                  <wp:positionV relativeFrom="paragraph">
                    <wp:posOffset>245745</wp:posOffset>
                  </wp:positionV>
                  <wp:extent cx="5600700" cy="6289675"/>
                  <wp:effectExtent l="0" t="0" r="19050" b="15875"/>
                  <wp:wrapSquare wrapText="bothSides"/>
                  <wp:docPr id="70" name="Group 70"/>
                  <wp:cNvGraphicFramePr/>
                  <a:graphic xmlns:a="http://schemas.openxmlformats.org/drawingml/2006/main">
                    <a:graphicData uri="http://schemas.microsoft.com/office/word/2010/wordprocessingGroup">
                      <wpg:wgp>
                        <wpg:cNvGrpSpPr/>
                        <wpg:grpSpPr>
                          <a:xfrm>
                            <a:off x="0" y="0"/>
                            <a:ext cx="5600700" cy="6289675"/>
                            <a:chOff x="0" y="0"/>
                            <a:chExt cx="5600700" cy="6289675"/>
                          </a:xfrm>
                        </wpg:grpSpPr>
                        <wps:wsp>
                          <wps:cNvPr id="71" name="Rectangle 71"/>
                          <wps:cNvSpPr/>
                          <wps:spPr>
                            <a:xfrm>
                              <a:off x="0" y="0"/>
                              <a:ext cx="5600700" cy="6289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Text Box 17"/>
                          <wps:cNvSpPr txBox="1"/>
                          <wps:spPr>
                            <a:xfrm>
                              <a:off x="114300" y="0"/>
                              <a:ext cx="1323975"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657584" w:rsidRDefault="00657584" w:rsidP="00657584">
                                <w:pP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Text Box 25"/>
                          <wps:cNvSpPr txBox="1"/>
                          <wps:spPr>
                            <a:xfrm>
                              <a:off x="361951" y="952499"/>
                              <a:ext cx="4857750" cy="3752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657584" w:rsidRDefault="00657584" w:rsidP="00657584">
                                <w:pPr>
                                  <w:rPr>
                                    <w:color w:val="BFBFBF" w:themeColor="background2"/>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70" o:spid="_x0000_s1039" style="position:absolute;margin-left:18.75pt;margin-top:19.35pt;width:441pt;height:495.25pt;z-index:251694080" coordsize="56007,62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">
                  <v:rect id="Rectangle 71" o:spid="_x0000_s1040" style="position:absolute;width:56007;height:6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" filled="f" strokecolor="black [3213]" strokeweight="2pt"/>
                  <v:shape id="Text Box 17" o:spid="_x0000_s1041" type="#_x0000_t202" style="position:absolute;left:1143;width:13239;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rsidR="00657584" w:rsidRDefault="00657584" w:rsidP="00657584">
                          <w:pP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 </w:t>
                          </w:r>
                        </w:p>
                      </w:txbxContent>
                    </v:textbox>
                  </v:shape>
                  <v:shape id="Text Box 25" o:spid="_x0000_s1042" type="#_x0000_t202" style="position:absolute;left:3619;top:9524;width:48578;height:37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rsidR="00657584" w:rsidRDefault="00657584" w:rsidP="00657584">
                          <w:pPr>
                            <w:rPr>
                              <w:color w:val="BFBFBF" w:themeColor="background2"/>
                            </w:rPr>
                          </w:pPr>
                        </w:p>
                      </w:txbxContent>
                    </v:textbox>
                  </v:shape>
                  <w10:wrap type="square"/>
                </v:group>
              </w:pict>
            </mc:Fallback>
          </mc:AlternateContent>
        </w:r>
        <w:r>
          <w:rPr>
            <w:noProof/>
            <w:lang w:val="en-CA" w:eastAsia="en-CA"/>
          </w:rPr>
          <mc:AlternateContent>
            <mc:Choice Requires="wps">
              <w:drawing>
                <wp:anchor distT="0" distB="0" distL="114300" distR="114300" simplePos="0" relativeHeight="251689984" behindDoc="0" locked="0" layoutInCell="1" allowOverlap="1">
                  <wp:simplePos x="0" y="0"/>
                  <wp:positionH relativeFrom="column">
                    <wp:posOffset>838200</wp:posOffset>
                  </wp:positionH>
                  <wp:positionV relativeFrom="paragraph">
                    <wp:posOffset>1198245</wp:posOffset>
                  </wp:positionV>
                  <wp:extent cx="4457700" cy="1304925"/>
                  <wp:effectExtent l="0" t="0" r="19050" b="28575"/>
                  <wp:wrapNone/>
                  <wp:docPr id="69" name="Text Box 69"/>
                  <wp:cNvGraphicFramePr/>
                  <a:graphic xmlns:a="http://schemas.openxmlformats.org/drawingml/2006/main">
                    <a:graphicData uri="http://schemas.microsoft.com/office/word/2010/wordprocessingShape">
                      <wps:wsp>
                        <wps:cNvSpPr txBox="1"/>
                        <wps:spPr>
                          <a:xfrm>
                            <a:off x="0" y="0"/>
                            <a:ext cx="4457700" cy="1304925"/>
                          </a:xfrm>
                          <a:prstGeom prst="rect">
                            <a:avLst/>
                          </a:prstGeom>
                          <a:solidFill>
                            <a:schemeClr val="lt1"/>
                          </a:solidFill>
                          <a:ln w="6350">
                            <a:solidFill>
                              <a:prstClr val="black"/>
                            </a:solidFill>
                          </a:ln>
                        </wps:spPr>
                        <wps:txbx>
                          <w:txbxContent>
                            <w:p w:rsidR="00657584" w:rsidRDefault="00657584" w:rsidP="00657584">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43" type="#_x0000_t202" style="position:absolute;margin-left:66pt;margin-top:94.35pt;width:351pt;height:102.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" fillcolor="white [3201]" strokeweight=".5pt">
                  <v:textbox>
                    <w:txbxContent>
                      <w:p w:rsidR="00657584" w:rsidRDefault="00657584" w:rsidP="00657584">
                        <w:pPr>
                          <w:rPr>
                            <w:lang w:val="en-CA"/>
                          </w:rPr>
                        </w:pPr>
                      </w:p>
                    </w:txbxContent>
                  </v:textbox>
                </v:shape>
              </w:pict>
            </mc:Fallback>
          </mc:AlternateContent>
        </w:r>
        <w:r>
          <w:rPr>
            <w:noProof/>
            <w:lang w:val="en-CA" w:eastAsia="en-CA"/>
          </w:rPr>
          <mc:AlternateContent>
            <mc:Choice Requires="wps">
              <w:drawing>
                <wp:anchor distT="0" distB="0" distL="114300" distR="114300" simplePos="0" relativeHeight="251695104" behindDoc="0" locked="0" layoutInCell="1" allowOverlap="1">
                  <wp:simplePos x="0" y="0"/>
                  <wp:positionH relativeFrom="column">
                    <wp:posOffset>838200</wp:posOffset>
                  </wp:positionH>
                  <wp:positionV relativeFrom="paragraph">
                    <wp:posOffset>2503170</wp:posOffset>
                  </wp:positionV>
                  <wp:extent cx="4457700" cy="2752725"/>
                  <wp:effectExtent l="0" t="0" r="19050" b="28575"/>
                  <wp:wrapNone/>
                  <wp:docPr id="68" name="Text Box 68"/>
                  <wp:cNvGraphicFramePr/>
                  <a:graphic xmlns:a="http://schemas.openxmlformats.org/drawingml/2006/main">
                    <a:graphicData uri="http://schemas.microsoft.com/office/word/2010/wordprocessingShape">
                      <wps:wsp>
                        <wps:cNvSpPr txBox="1"/>
                        <wps:spPr>
                          <a:xfrm>
                            <a:off x="0" y="0"/>
                            <a:ext cx="4457700" cy="2752725"/>
                          </a:xfrm>
                          <a:prstGeom prst="rect">
                            <a:avLst/>
                          </a:prstGeom>
                          <a:solidFill>
                            <a:schemeClr val="lt1"/>
                          </a:solidFill>
                          <a:ln w="6350">
                            <a:solidFill>
                              <a:prstClr val="black"/>
                            </a:solidFill>
                          </a:ln>
                        </wps:spPr>
                        <wps:txbx>
                          <w:txbxContent>
                            <w:p w:rsidR="00657584" w:rsidRDefault="00657584" w:rsidP="00657584">
                              <w:pPr>
                                <w:rPr>
                                  <w:lang w:val="en-CA"/>
                                </w:rPr>
                              </w:pPr>
                              <w:r>
                                <w:rPr>
                                  <w:lang w:val="en-CA"/>
                                </w:rPr>
                                <w:t>Response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44" type="#_x0000_t202" style="position:absolute;margin-left:66pt;margin-top:197.1pt;width:351pt;height:21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" fillcolor="white [3201]" strokeweight=".5pt">
                  <v:textbox>
                    <w:txbxContent>
                      <w:p w:rsidR="00657584" w:rsidRDefault="00657584" w:rsidP="00657584">
                        <w:pPr>
                          <w:rPr>
                            <w:lang w:val="en-CA"/>
                          </w:rPr>
                        </w:pPr>
                        <w:r>
                          <w:rPr>
                            <w:lang w:val="en-CA"/>
                          </w:rPr>
                          <w:t>Response Form</w:t>
                        </w:r>
                      </w:p>
                    </w:txbxContent>
                  </v:textbox>
                </v:shape>
              </w:pict>
            </mc:Fallback>
          </mc:AlternateContent>
        </w:r>
        <w:r>
          <w:rPr>
            <w:noProof/>
            <w:lang w:val="en-CA" w:eastAsia="en-CA"/>
          </w:rPr>
          <mc:AlternateContent>
            <mc:Choice Requires="wps">
              <w:drawing>
                <wp:anchor distT="0" distB="0" distL="114300" distR="114300" simplePos="0" relativeHeight="251696128" behindDoc="0" locked="0" layoutInCell="1" allowOverlap="1">
                  <wp:simplePos x="0" y="0"/>
                  <wp:positionH relativeFrom="column">
                    <wp:posOffset>971550</wp:posOffset>
                  </wp:positionH>
                  <wp:positionV relativeFrom="paragraph">
                    <wp:posOffset>2807970</wp:posOffset>
                  </wp:positionV>
                  <wp:extent cx="4152900" cy="295275"/>
                  <wp:effectExtent l="0" t="0" r="19050" b="28575"/>
                  <wp:wrapNone/>
                  <wp:docPr id="67" name="Text Box 67"/>
                  <wp:cNvGraphicFramePr/>
                  <a:graphic xmlns:a="http://schemas.openxmlformats.org/drawingml/2006/main">
                    <a:graphicData uri="http://schemas.microsoft.com/office/word/2010/wordprocessingShape">
                      <wps:wsp>
                        <wps:cNvSpPr txBox="1"/>
                        <wps:spPr>
                          <a:xfrm>
                            <a:off x="0" y="0"/>
                            <a:ext cx="4152900" cy="295275"/>
                          </a:xfrm>
                          <a:prstGeom prst="rect">
                            <a:avLst/>
                          </a:prstGeom>
                          <a:solidFill>
                            <a:schemeClr val="lt1"/>
                          </a:solidFill>
                          <a:ln w="6350">
                            <a:solidFill>
                              <a:prstClr val="black"/>
                            </a:solidFill>
                          </a:ln>
                        </wps:spPr>
                        <wps:txbx>
                          <w:txbxContent>
                            <w:p w:rsidR="00657584" w:rsidRDefault="00657584" w:rsidP="00657584">
                              <w:pPr>
                                <w:rPr>
                                  <w:lang w:val="en-CA"/>
                                </w:rPr>
                              </w:pPr>
                              <w:r>
                                <w:rPr>
                                  <w:lang w:val="en-CA"/>
                                </w:rPr>
                                <w:t>Message Title Text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67" o:spid="_x0000_s1045" type="#_x0000_t202" style="position:absolute;margin-left:76.5pt;margin-top:221.1pt;width:327pt;height:2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" fillcolor="white [3201]" strokeweight=".5pt">
                  <v:textbox>
                    <w:txbxContent>
                      <w:p w:rsidR="00657584" w:rsidRDefault="00657584" w:rsidP="00657584">
                        <w:pPr>
                          <w:rPr>
                            <w:lang w:val="en-CA"/>
                          </w:rPr>
                        </w:pPr>
                        <w:r>
                          <w:rPr>
                            <w:lang w:val="en-CA"/>
                          </w:rPr>
                          <w:t>Message Title Text Box</w:t>
                        </w:r>
                      </w:p>
                    </w:txbxContent>
                  </v:textbox>
                </v:shape>
              </w:pict>
            </mc:Fallback>
          </mc:AlternateContent>
        </w:r>
        <w:r>
          <w:rPr>
            <w:noProof/>
            <w:lang w:val="en-CA" w:eastAsia="en-CA"/>
          </w:rPr>
          <mc:AlternateContent>
            <mc:Choice Requires="wps">
              <w:drawing>
                <wp:anchor distT="0" distB="0" distL="114300" distR="114300" simplePos="0" relativeHeight="251697152" behindDoc="0" locked="0" layoutInCell="1" allowOverlap="1">
                  <wp:simplePos x="0" y="0"/>
                  <wp:positionH relativeFrom="column">
                    <wp:posOffset>971550</wp:posOffset>
                  </wp:positionH>
                  <wp:positionV relativeFrom="paragraph">
                    <wp:posOffset>3255645</wp:posOffset>
                  </wp:positionV>
                  <wp:extent cx="4152900" cy="1562100"/>
                  <wp:effectExtent l="0" t="0" r="19050" b="19050"/>
                  <wp:wrapNone/>
                  <wp:docPr id="66" name="Text Box 66"/>
                  <wp:cNvGraphicFramePr/>
                  <a:graphic xmlns:a="http://schemas.openxmlformats.org/drawingml/2006/main">
                    <a:graphicData uri="http://schemas.microsoft.com/office/word/2010/wordprocessingShape">
                      <wps:wsp>
                        <wps:cNvSpPr txBox="1"/>
                        <wps:spPr>
                          <a:xfrm>
                            <a:off x="0" y="0"/>
                            <a:ext cx="4152900" cy="1562100"/>
                          </a:xfrm>
                          <a:prstGeom prst="rect">
                            <a:avLst/>
                          </a:prstGeom>
                          <a:solidFill>
                            <a:schemeClr val="lt1"/>
                          </a:solidFill>
                          <a:ln w="6350">
                            <a:solidFill>
                              <a:prstClr val="black"/>
                            </a:solidFill>
                          </a:ln>
                        </wps:spPr>
                        <wps:txbx>
                          <w:txbxContent>
                            <w:p w:rsidR="00657584" w:rsidRDefault="00657584" w:rsidP="00657584">
                              <w:pPr>
                                <w:rPr>
                                  <w:lang w:val="en-CA"/>
                                </w:rPr>
                              </w:pPr>
                              <w:r>
                                <w:rPr>
                                  <w:lang w:val="en-CA"/>
                                </w:rPr>
                                <w:t>Message Text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46" type="#_x0000_t202" style="position:absolute;margin-left:76.5pt;margin-top:256.35pt;width:327pt;height:12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" fillcolor="white [3201]" strokeweight=".5pt">
                  <v:textbox>
                    <w:txbxContent>
                      <w:p w:rsidR="00657584" w:rsidRDefault="00657584" w:rsidP="00657584">
                        <w:pPr>
                          <w:rPr>
                            <w:lang w:val="en-CA"/>
                          </w:rPr>
                        </w:pPr>
                        <w:r>
                          <w:rPr>
                            <w:lang w:val="en-CA"/>
                          </w:rPr>
                          <w:t>Message Text Field</w:t>
                        </w:r>
                      </w:p>
                    </w:txbxContent>
                  </v:textbox>
                </v:shape>
              </w:pict>
            </mc:Fallback>
          </mc:AlternateContent>
        </w:r>
        <w:r>
          <w:rPr>
            <w:noProof/>
            <w:lang w:val="en-CA" w:eastAsia="en-CA"/>
          </w:rPr>
          <mc:AlternateContent>
            <mc:Choice Requires="wps">
              <w:drawing>
                <wp:anchor distT="0" distB="0" distL="114300" distR="114300" simplePos="0" relativeHeight="251698176" behindDoc="0" locked="0" layoutInCell="1" allowOverlap="1">
                  <wp:simplePos x="0" y="0"/>
                  <wp:positionH relativeFrom="column">
                    <wp:posOffset>971550</wp:posOffset>
                  </wp:positionH>
                  <wp:positionV relativeFrom="paragraph">
                    <wp:posOffset>1255395</wp:posOffset>
                  </wp:positionV>
                  <wp:extent cx="4152900" cy="11811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4152900" cy="1181100"/>
                          </a:xfrm>
                          <a:prstGeom prst="rect">
                            <a:avLst/>
                          </a:prstGeom>
                          <a:solidFill>
                            <a:schemeClr val="lt1"/>
                          </a:solidFill>
                          <a:ln w="6350">
                            <a:noFill/>
                          </a:ln>
                        </wps:spPr>
                        <wps:txbx>
                          <w:txbxContent>
                            <w:p w:rsidR="00657584" w:rsidRDefault="00657584" w:rsidP="00657584">
                              <w:pPr>
                                <w:pStyle w:val="NoSpacing"/>
                              </w:pPr>
                              <w:r>
                                <w:t>Post Title</w:t>
                              </w:r>
                            </w:p>
                            <w:p w:rsidR="00657584" w:rsidRDefault="00657584" w:rsidP="00657584"/>
                            <w:p w:rsidR="00657584" w:rsidRDefault="00657584" w:rsidP="00657584">
                              <w:pPr>
                                <w:pStyle w:val="NoSpacing"/>
                              </w:pPr>
                              <w:r>
                                <w:t>Sit te vide ludus convenire, sed legere argumentum at. His oporteat laboramus ut, sit feugiat efficiendi at. Graece euripidis est ne, amet posse honestatis cum eu.</w:t>
                              </w:r>
                            </w:p>
                            <w:p w:rsidR="00657584" w:rsidRDefault="00657584" w:rsidP="00657584">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47" type="#_x0000_t202" style="position:absolute;margin-left:76.5pt;margin-top:98.85pt;width:327pt;height:9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" fillcolor="white [3201]" stroked="f" strokeweight=".5pt">
                  <v:textbox>
                    <w:txbxContent>
                      <w:p w:rsidR="00657584" w:rsidRDefault="00657584" w:rsidP="00657584">
                        <w:pPr>
                          <w:pStyle w:val="NoSpacing"/>
                        </w:pPr>
                        <w:r>
                          <w:t>Post Title</w:t>
                        </w:r>
                      </w:p>
                      <w:p w:rsidR="00657584" w:rsidRDefault="00657584" w:rsidP="00657584"/>
                      <w:p w:rsidR="00657584" w:rsidRDefault="00657584" w:rsidP="00657584">
                        <w:pPr>
                          <w:pStyle w:val="NoSpacing"/>
                        </w:pPr>
                        <w:r>
                          <w:t>Sit te vide ludus convenire, sed legere argumentum at. His oporteat laboramus ut, sit feugiat efficiendi at. Graece euripidis est ne, amet posse honestatis cum eu.</w:t>
                        </w:r>
                      </w:p>
                      <w:p w:rsidR="00657584" w:rsidRDefault="00657584" w:rsidP="00657584">
                        <w:pPr>
                          <w:rPr>
                            <w:lang w:val="en-CA"/>
                          </w:rPr>
                        </w:pPr>
                      </w:p>
                    </w:txbxContent>
                  </v:textbox>
                </v:shape>
              </w:pict>
            </mc:Fallback>
          </mc:AlternateContent>
        </w:r>
        <w:r>
          <w:rPr>
            <w:noProof/>
            <w:lang w:val="en-CA" w:eastAsia="en-CA"/>
          </w:rPr>
          <mc:AlternateContent>
            <mc:Choice Requires="wps">
              <w:drawing>
                <wp:anchor distT="0" distB="0" distL="114300" distR="114300" simplePos="0" relativeHeight="251699200" behindDoc="0" locked="0" layoutInCell="1" allowOverlap="1">
                  <wp:simplePos x="0" y="0"/>
                  <wp:positionH relativeFrom="column">
                    <wp:posOffset>971550</wp:posOffset>
                  </wp:positionH>
                  <wp:positionV relativeFrom="paragraph">
                    <wp:posOffset>4899025</wp:posOffset>
                  </wp:positionV>
                  <wp:extent cx="628650" cy="295275"/>
                  <wp:effectExtent l="0" t="0" r="19050" b="28575"/>
                  <wp:wrapNone/>
                  <wp:docPr id="64" name="Text Box 64"/>
                  <wp:cNvGraphicFramePr/>
                  <a:graphic xmlns:a="http://schemas.openxmlformats.org/drawingml/2006/main">
                    <a:graphicData uri="http://schemas.microsoft.com/office/word/2010/wordprocessingShape">
                      <wps:wsp>
                        <wps:cNvSpPr txBox="1"/>
                        <wps:spPr>
                          <a:xfrm>
                            <a:off x="0" y="0"/>
                            <a:ext cx="628650" cy="295275"/>
                          </a:xfrm>
                          <a:prstGeom prst="rect">
                            <a:avLst/>
                          </a:prstGeom>
                          <a:solidFill>
                            <a:schemeClr val="lt1"/>
                          </a:solidFill>
                          <a:ln w="6350">
                            <a:solidFill>
                              <a:prstClr val="black"/>
                            </a:solidFill>
                          </a:ln>
                        </wps:spPr>
                        <wps:txbx>
                          <w:txbxContent>
                            <w:p w:rsidR="00657584" w:rsidRDefault="00657584" w:rsidP="00657584">
                              <w:pPr>
                                <w:jc w:val="center"/>
                                <w:rPr>
                                  <w:lang w:val="en-CA"/>
                                </w:rPr>
                              </w:pPr>
                              <w:r>
                                <w:rPr>
                                  <w:lang w:val="en-CA"/>
                                </w:rPr>
                                <w:t>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48" type="#_x0000_t202" style="position:absolute;margin-left:76.5pt;margin-top:385.75pt;width:49.5pt;height:23.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" fillcolor="white [3201]" strokeweight=".5pt">
                  <v:textbox>
                    <w:txbxContent>
                      <w:p w:rsidR="00657584" w:rsidRDefault="00657584" w:rsidP="00657584">
                        <w:pPr>
                          <w:jc w:val="center"/>
                          <w:rPr>
                            <w:lang w:val="en-CA"/>
                          </w:rPr>
                        </w:pPr>
                        <w:r>
                          <w:rPr>
                            <w:lang w:val="en-CA"/>
                          </w:rPr>
                          <w:t>Submit</w:t>
                        </w:r>
                      </w:p>
                    </w:txbxContent>
                  </v:textbox>
                </v:shape>
              </w:pict>
            </mc:Fallback>
          </mc:AlternateContent>
        </w:r>
        <w:r>
          <w:rPr>
            <w:noProof/>
            <w:lang w:val="en-CA" w:eastAsia="en-CA"/>
          </w:rPr>
          <mc:AlternateContent>
            <mc:Choice Requires="wps">
              <w:drawing>
                <wp:anchor distT="0" distB="0" distL="114300" distR="114300" simplePos="0" relativeHeight="251700224" behindDoc="0" locked="0" layoutInCell="1" allowOverlap="1">
                  <wp:simplePos x="0" y="0"/>
                  <wp:positionH relativeFrom="column">
                    <wp:posOffset>1685925</wp:posOffset>
                  </wp:positionH>
                  <wp:positionV relativeFrom="paragraph">
                    <wp:posOffset>4903470</wp:posOffset>
                  </wp:positionV>
                  <wp:extent cx="628650" cy="295275"/>
                  <wp:effectExtent l="0" t="0" r="19050" b="28575"/>
                  <wp:wrapNone/>
                  <wp:docPr id="63" name="Text Box 63"/>
                  <wp:cNvGraphicFramePr/>
                  <a:graphic xmlns:a="http://schemas.openxmlformats.org/drawingml/2006/main">
                    <a:graphicData uri="http://schemas.microsoft.com/office/word/2010/wordprocessingShape">
                      <wps:wsp>
                        <wps:cNvSpPr txBox="1"/>
                        <wps:spPr>
                          <a:xfrm>
                            <a:off x="0" y="0"/>
                            <a:ext cx="628650" cy="295275"/>
                          </a:xfrm>
                          <a:prstGeom prst="rect">
                            <a:avLst/>
                          </a:prstGeom>
                          <a:solidFill>
                            <a:schemeClr val="lt1"/>
                          </a:solidFill>
                          <a:ln w="6350">
                            <a:solidFill>
                              <a:prstClr val="black"/>
                            </a:solidFill>
                          </a:ln>
                        </wps:spPr>
                        <wps:txbx>
                          <w:txbxContent>
                            <w:p w:rsidR="00657584" w:rsidRDefault="00657584" w:rsidP="00657584">
                              <w:pPr>
                                <w:jc w:val="center"/>
                                <w:rPr>
                                  <w:lang w:val="en-CA"/>
                                </w:rPr>
                              </w:pPr>
                              <w:r>
                                <w:rPr>
                                  <w:lang w:val="en-CA"/>
                                </w:rPr>
                                <w:t>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49" type="#_x0000_t202" style="position:absolute;margin-left:132.75pt;margin-top:386.1pt;width:49.5pt;height:2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" fillcolor="white [3201]" strokeweight=".5pt">
                  <v:textbox>
                    <w:txbxContent>
                      <w:p w:rsidR="00657584" w:rsidRDefault="00657584" w:rsidP="00657584">
                        <w:pPr>
                          <w:jc w:val="center"/>
                          <w:rPr>
                            <w:lang w:val="en-CA"/>
                          </w:rPr>
                        </w:pPr>
                        <w:r>
                          <w:rPr>
                            <w:lang w:val="en-CA"/>
                          </w:rPr>
                          <w:t>Cancel</w:t>
                        </w:r>
                      </w:p>
                    </w:txbxContent>
                  </v:textbox>
                </v:shape>
              </w:pict>
            </mc:Fallback>
          </mc:AlternateContent>
        </w:r>
        <w:r>
          <w:rPr>
            <w:noProof/>
            <w:lang w:val="en-CA" w:eastAsia="en-CA"/>
          </w:rPr>
          <mc:AlternateContent>
            <mc:Choice Requires="wps">
              <w:drawing>
                <wp:anchor distT="0" distB="0" distL="114300" distR="114300" simplePos="0" relativeHeight="251693056" behindDoc="0" locked="0" layoutInCell="1" allowOverlap="1">
                  <wp:simplePos x="0" y="0"/>
                  <wp:positionH relativeFrom="column">
                    <wp:posOffset>1028700</wp:posOffset>
                  </wp:positionH>
                  <wp:positionV relativeFrom="paragraph">
                    <wp:posOffset>5636895</wp:posOffset>
                  </wp:positionV>
                  <wp:extent cx="3886200" cy="885825"/>
                  <wp:effectExtent l="0" t="0" r="0" b="9525"/>
                  <wp:wrapSquare wrapText="bothSides"/>
                  <wp:docPr id="62" name="Text Box 62"/>
                  <wp:cNvGraphicFramePr/>
                  <a:graphic xmlns:a="http://schemas.openxmlformats.org/drawingml/2006/main">
                    <a:graphicData uri="http://schemas.microsoft.com/office/word/2010/wordprocessingShape">
                      <wps:wsp>
                        <wps:cNvSpPr txBox="1"/>
                        <wps:spPr>
                          <a:xfrm>
                            <a:off x="0" y="0"/>
                            <a:ext cx="3886200" cy="8858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657584" w:rsidRDefault="00657584" w:rsidP="00657584">
                              <w:pPr>
                                <w:jc w:val="cente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FOOTER</w:t>
                              </w:r>
                            </w:p>
                            <w:p w:rsidR="00657584" w:rsidRDefault="00657584" w:rsidP="00657584">
                              <w:pPr>
                                <w:rPr>
                                  <w:color w:val="BFBFBF" w:themeColor="background2"/>
                                </w:rPr>
                              </w:pPr>
                              <w:r>
                                <w:rPr>
                                  <w:color w:val="BFBFBF" w:themeColor="background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62" o:spid="_x0000_s1050" type="#_x0000_t202" style="position:absolute;margin-left:81pt;margin-top:443.85pt;width:306pt;height:69.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" filled="f" stroked="f">
                  <v:textbox>
                    <w:txbxContent>
                      <w:p w:rsidR="00657584" w:rsidRDefault="00657584" w:rsidP="00657584">
                        <w:pPr>
                          <w:jc w:val="cente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FOOTER</w:t>
                        </w:r>
                      </w:p>
                      <w:p w:rsidR="00657584" w:rsidRDefault="00657584" w:rsidP="00657584">
                        <w:pPr>
                          <w:rPr>
                            <w:color w:val="BFBFBF" w:themeColor="background2"/>
                          </w:rPr>
                        </w:pPr>
                        <w:r>
                          <w:rPr>
                            <w:color w:val="BFBFBF" w:themeColor="background2"/>
                          </w:rPr>
                          <w:t xml:space="preserve"> </w:t>
                        </w:r>
                      </w:p>
                    </w:txbxContent>
                  </v:textbox>
                  <w10:wrap type="square"/>
                </v:shape>
              </w:pict>
            </mc:Fallback>
          </mc:AlternateContent>
        </w:r>
        <w:r>
          <w:rPr>
            <w:noProof/>
            <w:lang w:val="en-CA" w:eastAsia="en-CA"/>
          </w:rPr>
          <mc:AlternateContent>
            <mc:Choice Requires="wps">
              <w:drawing>
                <wp:anchor distT="0" distB="0" distL="114300" distR="114300" simplePos="0" relativeHeight="251692032" behindDoc="0" locked="0" layoutInCell="1" allowOverlap="1">
                  <wp:simplePos x="0" y="0"/>
                  <wp:positionH relativeFrom="column">
                    <wp:posOffset>238125</wp:posOffset>
                  </wp:positionH>
                  <wp:positionV relativeFrom="paragraph">
                    <wp:posOffset>5392420</wp:posOffset>
                  </wp:positionV>
                  <wp:extent cx="5600700" cy="1143000"/>
                  <wp:effectExtent l="0" t="0" r="19050" b="19050"/>
                  <wp:wrapSquare wrapText="bothSides"/>
                  <wp:docPr id="61" name="Rectangle 61"/>
                  <wp:cNvGraphicFramePr/>
                  <a:graphic xmlns:a="http://schemas.openxmlformats.org/drawingml/2006/main">
                    <a:graphicData uri="http://schemas.microsoft.com/office/word/2010/wordprocessingShape">
                      <wps:wsp>
                        <wps:cNvSpPr/>
                        <wps:spPr>
                          <a:xfrm>
                            <a:off x="0" y="0"/>
                            <a:ext cx="5600700" cy="1143000"/>
                          </a:xfrm>
                          <a:prstGeom prst="rect">
                            <a:avLst/>
                          </a:prstGeom>
                          <a:solidFill>
                            <a:schemeClr val="bg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07BE458" id="Rectangle 61" o:spid="_x0000_s1026" style="position:absolute;margin-left:18.75pt;margin-top:424.6pt;width:441pt;height:9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" fillcolor="white [3212]" strokecolor="black [3213]" strokeweight="2pt">
                  <w10:wrap type="square"/>
                </v:rect>
              </w:pict>
            </mc:Fallback>
          </mc:AlternateContent>
        </w:r>
        <w:r>
          <w:rPr>
            <w:noProof/>
            <w:lang w:val="en-CA" w:eastAsia="en-CA"/>
          </w:rPr>
          <mc:AlternateContent>
            <mc:Choice Requires="wps">
              <w:drawing>
                <wp:anchor distT="0" distB="0" distL="114300" distR="114300" simplePos="0" relativeHeight="251691008" behindDoc="0" locked="0" layoutInCell="1" allowOverlap="1">
                  <wp:simplePos x="0" y="0"/>
                  <wp:positionH relativeFrom="column">
                    <wp:posOffset>238125</wp:posOffset>
                  </wp:positionH>
                  <wp:positionV relativeFrom="paragraph">
                    <wp:posOffset>247650</wp:posOffset>
                  </wp:positionV>
                  <wp:extent cx="5600700" cy="688975"/>
                  <wp:effectExtent l="0" t="0" r="19050" b="15875"/>
                  <wp:wrapSquare wrapText="bothSides"/>
                  <wp:docPr id="60" name="Rectangle 60"/>
                  <wp:cNvGraphicFramePr/>
                  <a:graphic xmlns:a="http://schemas.openxmlformats.org/drawingml/2006/main">
                    <a:graphicData uri="http://schemas.microsoft.com/office/word/2010/wordprocessingShape">
                      <wps:wsp>
                        <wps:cNvSpPr/>
                        <wps:spPr>
                          <a:xfrm>
                            <a:off x="0" y="0"/>
                            <a:ext cx="5600700" cy="688975"/>
                          </a:xfrm>
                          <a:prstGeom prst="rect">
                            <a:avLst/>
                          </a:prstGeom>
                          <a:solidFill>
                            <a:schemeClr val="bg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28CB41" id="Rectangle 60" o:spid="_x0000_s1026" style="position:absolute;margin-left:18.75pt;margin-top:19.5pt;width:441pt;height:5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" fillcolor="white [3212]" strokecolor="black [3213]" strokeweight="2pt">
                  <w10:wrap type="square"/>
                </v:rect>
              </w:pict>
            </mc:Fallback>
          </mc:AlternateContent>
        </w:r>
      </w:ins>
    </w:p>
    <w:p w:rsidR="00657584" w:rsidRPr="00657584" w:rsidRDefault="00657584" w:rsidP="00657584">
      <w:pPr>
        <w:pStyle w:val="Body"/>
        <w:rPr>
          <w:ins w:id="33" w:author="Kevin" w:date="2017-03-23T21:06:00Z"/>
          <w:lang w:val="en-US"/>
          <w:rPrChange w:id="34" w:author="Kevin" w:date="2017-03-23T21:07:00Z">
            <w:rPr>
              <w:ins w:id="35" w:author="Kevin" w:date="2017-03-23T21:06:00Z"/>
              <w:rFonts w:asciiTheme="majorHAnsi" w:hAnsiTheme="majorHAnsi" w:cstheme="majorHAnsi"/>
            </w:rPr>
          </w:rPrChange>
        </w:rPr>
        <w:pPrChange w:id="36" w:author="Kevin" w:date="2017-03-23T21:07:00Z">
          <w:pPr>
            <w:pStyle w:val="Title"/>
          </w:pPr>
        </w:pPrChange>
      </w:pPr>
    </w:p>
    <w:p w:rsidR="00657584" w:rsidRDefault="00657584" w:rsidP="00B458F0">
      <w:pPr>
        <w:pStyle w:val="Heading1"/>
        <w:rPr>
          <w:ins w:id="37" w:author="Kevin" w:date="2017-03-23T21:06:00Z"/>
        </w:rPr>
      </w:pPr>
    </w:p>
    <w:p w:rsidR="00657584" w:rsidRPr="00657584" w:rsidRDefault="00657584" w:rsidP="00657584">
      <w:pPr>
        <w:pStyle w:val="Body"/>
        <w:rPr>
          <w:ins w:id="38" w:author="Kevin" w:date="2017-03-23T21:06:00Z"/>
          <w:rFonts w:asciiTheme="majorHAnsi" w:eastAsiaTheme="majorEastAsia" w:hAnsiTheme="majorHAnsi" w:cstheme="majorBidi"/>
          <w:color w:val="2F759E" w:themeColor="accent1" w:themeShade="BF"/>
          <w:sz w:val="32"/>
          <w:szCs w:val="32"/>
          <w:rPrChange w:id="39" w:author="Kevin" w:date="2017-03-23T21:07:00Z">
            <w:rPr>
              <w:ins w:id="40" w:author="Kevin" w:date="2017-03-23T21:06:00Z"/>
            </w:rPr>
          </w:rPrChange>
        </w:rPr>
        <w:pPrChange w:id="41" w:author="Kevin" w:date="2017-03-23T21:07:00Z">
          <w:pPr>
            <w:pStyle w:val="Heading1"/>
          </w:pPr>
        </w:pPrChange>
      </w:pPr>
      <w:ins w:id="42" w:author="Kevin" w:date="2017-03-23T21:06:00Z">
        <w:r>
          <w:br w:type="page"/>
        </w:r>
      </w:ins>
    </w:p>
    <w:p w:rsidR="00657584" w:rsidRDefault="00657584" w:rsidP="00657584">
      <w:pPr>
        <w:pStyle w:val="Title"/>
        <w:rPr>
          <w:ins w:id="43" w:author="Kevin" w:date="2017-03-23T21:08:00Z"/>
          <w:rFonts w:asciiTheme="majorHAnsi" w:hAnsiTheme="majorHAnsi" w:cstheme="majorHAnsi"/>
        </w:rPr>
      </w:pPr>
      <w:ins w:id="44" w:author="Kevin" w:date="2017-03-23T21:08:00Z">
        <w:r>
          <w:rPr>
            <w:rFonts w:asciiTheme="majorHAnsi" w:hAnsiTheme="majorHAnsi" w:cstheme="majorHAnsi"/>
          </w:rPr>
          <w:lastRenderedPageBreak/>
          <w:t>New</w:t>
        </w:r>
      </w:ins>
      <w:ins w:id="45" w:author="Kevin" w:date="2017-03-23T21:07:00Z">
        <w:r>
          <w:rPr>
            <w:rFonts w:asciiTheme="majorHAnsi" w:hAnsiTheme="majorHAnsi" w:cstheme="majorHAnsi"/>
          </w:rPr>
          <w:t xml:space="preserve"> Post Page Layout</w:t>
        </w:r>
      </w:ins>
    </w:p>
    <w:p w:rsidR="00657584" w:rsidRPr="00657584" w:rsidRDefault="00657584" w:rsidP="00657584">
      <w:pPr>
        <w:pStyle w:val="Body"/>
        <w:rPr>
          <w:ins w:id="46" w:author="Kevin" w:date="2017-03-23T21:07:00Z"/>
          <w:lang w:val="en-US"/>
          <w:rPrChange w:id="47" w:author="Kevin" w:date="2017-03-23T21:08:00Z">
            <w:rPr>
              <w:ins w:id="48" w:author="Kevin" w:date="2017-03-23T21:07:00Z"/>
              <w:rFonts w:asciiTheme="majorHAnsi" w:hAnsiTheme="majorHAnsi" w:cstheme="majorHAnsi"/>
            </w:rPr>
          </w:rPrChange>
        </w:rPr>
        <w:pPrChange w:id="49" w:author="Kevin" w:date="2017-03-23T21:08:00Z">
          <w:pPr>
            <w:pStyle w:val="Title"/>
          </w:pPr>
        </w:pPrChange>
      </w:pPr>
    </w:p>
    <w:p w:rsidR="00657584" w:rsidRDefault="00657584" w:rsidP="00657584">
      <w:pPr>
        <w:rPr>
          <w:ins w:id="50" w:author="Kevin" w:date="2017-03-23T21:08:00Z"/>
          <w:lang w:eastAsia="zh-CN"/>
        </w:rPr>
      </w:pPr>
      <w:ins w:id="51" w:author="Kevin" w:date="2017-03-23T21:08:00Z">
        <w:r>
          <w:t>This page features a form element which consists of a text box for the title of the message or thread as well a text field for the contents of the message.  It also has a submit button and a cancel button.</w:t>
        </w:r>
      </w:ins>
    </w:p>
    <w:p w:rsidR="00657584" w:rsidRDefault="00657584" w:rsidP="00657584">
      <w:pPr>
        <w:rPr>
          <w:ins w:id="52" w:author="Kevin" w:date="2017-03-23T21:08:00Z"/>
        </w:rPr>
      </w:pPr>
      <w:ins w:id="53" w:author="Kevin" w:date="2017-03-23T21:08:00Z">
        <w:r>
          <w:rPr>
            <w:noProof/>
            <w:lang w:val="en-CA" w:eastAsia="en-CA"/>
          </w:rPr>
          <mc:AlternateContent>
            <mc:Choice Requires="wpg">
              <w:drawing>
                <wp:anchor distT="0" distB="0" distL="114300" distR="114300" simplePos="0" relativeHeight="251706368" behindDoc="0" locked="0" layoutInCell="1" allowOverlap="1">
                  <wp:simplePos x="0" y="0"/>
                  <wp:positionH relativeFrom="column">
                    <wp:posOffset>838200</wp:posOffset>
                  </wp:positionH>
                  <wp:positionV relativeFrom="paragraph">
                    <wp:posOffset>1464945</wp:posOffset>
                  </wp:positionV>
                  <wp:extent cx="4457700" cy="2752725"/>
                  <wp:effectExtent l="0" t="0" r="19050" b="28575"/>
                  <wp:wrapNone/>
                  <wp:docPr id="82" name="Group 82"/>
                  <wp:cNvGraphicFramePr/>
                  <a:graphic xmlns:a="http://schemas.openxmlformats.org/drawingml/2006/main">
                    <a:graphicData uri="http://schemas.microsoft.com/office/word/2010/wordprocessingGroup">
                      <wpg:wgp>
                        <wpg:cNvGrpSpPr/>
                        <wpg:grpSpPr>
                          <a:xfrm>
                            <a:off x="0" y="0"/>
                            <a:ext cx="4457700" cy="2752725"/>
                            <a:chOff x="0" y="0"/>
                            <a:chExt cx="4457700" cy="2752725"/>
                          </a:xfrm>
                        </wpg:grpSpPr>
                        <wps:wsp>
                          <wps:cNvPr id="83" name="Text Box 8"/>
                          <wps:cNvSpPr txBox="1"/>
                          <wps:spPr>
                            <a:xfrm>
                              <a:off x="0" y="0"/>
                              <a:ext cx="4457700" cy="2752725"/>
                            </a:xfrm>
                            <a:prstGeom prst="rect">
                              <a:avLst/>
                            </a:prstGeom>
                            <a:solidFill>
                              <a:schemeClr val="lt1"/>
                            </a:solidFill>
                            <a:ln w="6350">
                              <a:solidFill>
                                <a:prstClr val="black"/>
                              </a:solidFill>
                            </a:ln>
                          </wps:spPr>
                          <wps:txbx>
                            <w:txbxContent>
                              <w:p w:rsidR="00657584" w:rsidRDefault="00657584" w:rsidP="00657584">
                                <w:pPr>
                                  <w:rPr>
                                    <w:lang w:val="en-CA"/>
                                  </w:rPr>
                                </w:pPr>
                                <w:r>
                                  <w:rPr>
                                    <w:lang w:val="en-CA"/>
                                  </w:rPr>
                                  <w:t>New Message Form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Text Box 2"/>
                          <wps:cNvSpPr txBox="1"/>
                          <wps:spPr>
                            <a:xfrm>
                              <a:off x="133350" y="304800"/>
                              <a:ext cx="4152900" cy="295275"/>
                            </a:xfrm>
                            <a:prstGeom prst="rect">
                              <a:avLst/>
                            </a:prstGeom>
                            <a:solidFill>
                              <a:schemeClr val="lt1"/>
                            </a:solidFill>
                            <a:ln w="6350">
                              <a:solidFill>
                                <a:prstClr val="black"/>
                              </a:solidFill>
                            </a:ln>
                          </wps:spPr>
                          <wps:txbx>
                            <w:txbxContent>
                              <w:p w:rsidR="00657584" w:rsidRDefault="00657584" w:rsidP="00657584">
                                <w:pPr>
                                  <w:rPr>
                                    <w:lang w:val="en-CA"/>
                                  </w:rPr>
                                </w:pPr>
                                <w:r>
                                  <w:rPr>
                                    <w:lang w:val="en-CA"/>
                                  </w:rPr>
                                  <w:t>Message Title Text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Text Box 3"/>
                          <wps:cNvSpPr txBox="1"/>
                          <wps:spPr>
                            <a:xfrm>
                              <a:off x="133350" y="752475"/>
                              <a:ext cx="4152900" cy="1562100"/>
                            </a:xfrm>
                            <a:prstGeom prst="rect">
                              <a:avLst/>
                            </a:prstGeom>
                            <a:solidFill>
                              <a:schemeClr val="lt1"/>
                            </a:solidFill>
                            <a:ln w="6350">
                              <a:solidFill>
                                <a:prstClr val="black"/>
                              </a:solidFill>
                            </a:ln>
                          </wps:spPr>
                          <wps:txbx>
                            <w:txbxContent>
                              <w:p w:rsidR="00657584" w:rsidRDefault="00657584" w:rsidP="00657584">
                                <w:pPr>
                                  <w:rPr>
                                    <w:lang w:val="en-CA"/>
                                  </w:rPr>
                                </w:pPr>
                                <w:r>
                                  <w:rPr>
                                    <w:lang w:val="en-CA"/>
                                  </w:rPr>
                                  <w:t>Message Text Field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5"/>
                          <wps:cNvSpPr txBox="1"/>
                          <wps:spPr>
                            <a:xfrm>
                              <a:off x="133350" y="2400300"/>
                              <a:ext cx="628650" cy="295275"/>
                            </a:xfrm>
                            <a:prstGeom prst="rect">
                              <a:avLst/>
                            </a:prstGeom>
                            <a:solidFill>
                              <a:schemeClr val="lt1"/>
                            </a:solidFill>
                            <a:ln w="6350">
                              <a:solidFill>
                                <a:prstClr val="black"/>
                              </a:solidFill>
                            </a:ln>
                          </wps:spPr>
                          <wps:txbx>
                            <w:txbxContent>
                              <w:p w:rsidR="00657584" w:rsidRDefault="00657584" w:rsidP="00657584">
                                <w:pPr>
                                  <w:jc w:val="center"/>
                                  <w:rPr>
                                    <w:lang w:val="en-CA"/>
                                  </w:rPr>
                                </w:pPr>
                                <w:r>
                                  <w:rPr>
                                    <w:lang w:val="en-CA"/>
                                  </w:rPr>
                                  <w:t>Submit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82" o:spid="_x0000_s1051" style="position:absolute;margin-left:66pt;margin-top:115.35pt;width:351pt;height:216.75pt;z-index:251706368" coordsize="44577,27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">
                  <v:shape id="Text Box 8" o:spid="_x0000_s1052" type="#_x0000_t202" style="position:absolute;width:44577;height:27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CSwgAAANsAAAAPAAAAZHJzL2Rvd25yZXYueG1sRI9BawIx&#10;FITvhf6H8Aq91WxbkH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B/j2CSwgAAANsAAAAPAAAA&#10;AAAAAAAAAAAAAAcCAABkcnMvZG93bnJldi54bWxQSwUGAAAAAAMAAwC3AAAA9gIAAAAA&#10;" fillcolor="white [3201]" strokeweight=".5pt">
                    <v:textbox>
                      <w:txbxContent>
                        <w:p w:rsidR="00657584" w:rsidRDefault="00657584" w:rsidP="00657584">
                          <w:pPr>
                            <w:rPr>
                              <w:lang w:val="en-CA"/>
                            </w:rPr>
                          </w:pPr>
                          <w:r>
                            <w:rPr>
                              <w:lang w:val="en-CA"/>
                            </w:rPr>
                            <w:t>New Message Form</w:t>
                          </w:r>
                        </w:p>
                      </w:txbxContent>
                    </v:textbox>
                  </v:shape>
                  <v:shape id="Text Box 2" o:spid="_x0000_s1053" type="#_x0000_t202" style="position:absolute;left:1333;top:3048;width:4152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jmwgAAANsAAAAPAAAAZHJzL2Rvd25yZXYueG1sRI9BawIx&#10;FITvhf6H8Aq91WxLkX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DwZvjmwgAAANsAAAAPAAAA&#10;AAAAAAAAAAAAAAcCAABkcnMvZG93bnJldi54bWxQSwUGAAAAAAMAAwC3AAAA9gIAAAAA&#10;" fillcolor="white [3201]" strokeweight=".5pt">
                    <v:textbox>
                      <w:txbxContent>
                        <w:p w:rsidR="00657584" w:rsidRDefault="00657584" w:rsidP="00657584">
                          <w:pPr>
                            <w:rPr>
                              <w:lang w:val="en-CA"/>
                            </w:rPr>
                          </w:pPr>
                          <w:r>
                            <w:rPr>
                              <w:lang w:val="en-CA"/>
                            </w:rPr>
                            <w:t>Message Title Text Box</w:t>
                          </w:r>
                        </w:p>
                      </w:txbxContent>
                    </v:textbox>
                  </v:shape>
                  <v:shape id="Text Box 3" o:spid="_x0000_s1054" type="#_x0000_t202" style="position:absolute;left:1333;top:7524;width:41529;height:15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l19wgAAANsAAAAPAAAAZHJzL2Rvd25yZXYueG1sRI9BawIx&#10;FITvhf6H8Aq91WwLlX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CfKl19wgAAANsAAAAPAAAA&#10;AAAAAAAAAAAAAAcCAABkcnMvZG93bnJldi54bWxQSwUGAAAAAAMAAwC3AAAA9gIAAAAA&#10;" fillcolor="white [3201]" strokeweight=".5pt">
                    <v:textbox>
                      <w:txbxContent>
                        <w:p w:rsidR="00657584" w:rsidRDefault="00657584" w:rsidP="00657584">
                          <w:pPr>
                            <w:rPr>
                              <w:lang w:val="en-CA"/>
                            </w:rPr>
                          </w:pPr>
                          <w:r>
                            <w:rPr>
                              <w:lang w:val="en-CA"/>
                            </w:rPr>
                            <w:t>Message Text Field</w:t>
                          </w:r>
                        </w:p>
                      </w:txbxContent>
                    </v:textbox>
                  </v:shape>
                  <v:shape id="Text Box 5" o:spid="_x0000_s1055" type="#_x0000_t202" style="position:absolute;left:1333;top:24003;width:628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" fillcolor="white [3201]" strokeweight=".5pt">
                    <v:textbox>
                      <w:txbxContent>
                        <w:p w:rsidR="00657584" w:rsidRDefault="00657584" w:rsidP="00657584">
                          <w:pPr>
                            <w:jc w:val="center"/>
                            <w:rPr>
                              <w:lang w:val="en-CA"/>
                            </w:rPr>
                          </w:pPr>
                          <w:r>
                            <w:rPr>
                              <w:lang w:val="en-CA"/>
                            </w:rPr>
                            <w:t>Submit</w:t>
                          </w:r>
                        </w:p>
                      </w:txbxContent>
                    </v:textbox>
                  </v:shape>
                </v:group>
              </w:pict>
            </mc:Fallback>
          </mc:AlternateContent>
        </w:r>
        <w:r>
          <w:rPr>
            <w:noProof/>
            <w:lang w:val="en-CA" w:eastAsia="en-CA"/>
          </w:rPr>
          <mc:AlternateContent>
            <mc:Choice Requires="wps">
              <w:drawing>
                <wp:anchor distT="0" distB="0" distL="114300" distR="114300" simplePos="0" relativeHeight="251707392" behindDoc="0" locked="0" layoutInCell="1" allowOverlap="1">
                  <wp:simplePos x="0" y="0"/>
                  <wp:positionH relativeFrom="column">
                    <wp:posOffset>1685925</wp:posOffset>
                  </wp:positionH>
                  <wp:positionV relativeFrom="paragraph">
                    <wp:posOffset>3865245</wp:posOffset>
                  </wp:positionV>
                  <wp:extent cx="628650" cy="295275"/>
                  <wp:effectExtent l="0" t="0" r="19050" b="28575"/>
                  <wp:wrapNone/>
                  <wp:docPr id="81" name="Text Box 81"/>
                  <wp:cNvGraphicFramePr/>
                  <a:graphic xmlns:a="http://schemas.openxmlformats.org/drawingml/2006/main">
                    <a:graphicData uri="http://schemas.microsoft.com/office/word/2010/wordprocessingShape">
                      <wps:wsp>
                        <wps:cNvSpPr txBox="1"/>
                        <wps:spPr>
                          <a:xfrm>
                            <a:off x="0" y="0"/>
                            <a:ext cx="628650" cy="295275"/>
                          </a:xfrm>
                          <a:prstGeom prst="rect">
                            <a:avLst/>
                          </a:prstGeom>
                          <a:solidFill>
                            <a:schemeClr val="lt1"/>
                          </a:solidFill>
                          <a:ln w="6350">
                            <a:solidFill>
                              <a:prstClr val="black"/>
                            </a:solidFill>
                          </a:ln>
                        </wps:spPr>
                        <wps:txbx>
                          <w:txbxContent>
                            <w:p w:rsidR="00657584" w:rsidRDefault="00657584" w:rsidP="00657584">
                              <w:pPr>
                                <w:jc w:val="center"/>
                                <w:rPr>
                                  <w:lang w:val="en-CA"/>
                                </w:rPr>
                              </w:pPr>
                              <w:r>
                                <w:rPr>
                                  <w:lang w:val="en-CA"/>
                                </w:rPr>
                                <w:t>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56" type="#_x0000_t202" style="position:absolute;margin-left:132.75pt;margin-top:304.35pt;width:49.5pt;height:2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" fillcolor="white [3201]" strokeweight=".5pt">
                  <v:textbox>
                    <w:txbxContent>
                      <w:p w:rsidR="00657584" w:rsidRDefault="00657584" w:rsidP="00657584">
                        <w:pPr>
                          <w:jc w:val="center"/>
                          <w:rPr>
                            <w:lang w:val="en-CA"/>
                          </w:rPr>
                        </w:pPr>
                        <w:r>
                          <w:rPr>
                            <w:lang w:val="en-CA"/>
                          </w:rPr>
                          <w:t>Cancel</w:t>
                        </w:r>
                      </w:p>
                    </w:txbxContent>
                  </v:textbox>
                </v:shape>
              </w:pict>
            </mc:Fallback>
          </mc:AlternateContent>
        </w:r>
        <w:r>
          <w:rPr>
            <w:noProof/>
            <w:lang w:val="en-CA" w:eastAsia="en-CA"/>
          </w:rPr>
          <mc:AlternateContent>
            <mc:Choice Requires="wpg">
              <w:drawing>
                <wp:anchor distT="0" distB="0" distL="114300" distR="114300" simplePos="0" relativeHeight="251705344" behindDoc="0" locked="0" layoutInCell="1" allowOverlap="1">
                  <wp:simplePos x="0" y="0"/>
                  <wp:positionH relativeFrom="column">
                    <wp:posOffset>238125</wp:posOffset>
                  </wp:positionH>
                  <wp:positionV relativeFrom="paragraph">
                    <wp:posOffset>245745</wp:posOffset>
                  </wp:positionV>
                  <wp:extent cx="5600700" cy="6289675"/>
                  <wp:effectExtent l="0" t="0" r="19050" b="15875"/>
                  <wp:wrapSquare wrapText="bothSides"/>
                  <wp:docPr id="77" name="Group 77"/>
                  <wp:cNvGraphicFramePr/>
                  <a:graphic xmlns:a="http://schemas.openxmlformats.org/drawingml/2006/main">
                    <a:graphicData uri="http://schemas.microsoft.com/office/word/2010/wordprocessingGroup">
                      <wpg:wgp>
                        <wpg:cNvGrpSpPr/>
                        <wpg:grpSpPr>
                          <a:xfrm>
                            <a:off x="0" y="0"/>
                            <a:ext cx="5600700" cy="6289675"/>
                            <a:chOff x="0" y="0"/>
                            <a:chExt cx="5600700" cy="6289675"/>
                          </a:xfrm>
                        </wpg:grpSpPr>
                        <wps:wsp>
                          <wps:cNvPr id="78" name="Rectangle 78"/>
                          <wps:cNvSpPr/>
                          <wps:spPr>
                            <a:xfrm>
                              <a:off x="0" y="0"/>
                              <a:ext cx="5600700" cy="6289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Text Box 17"/>
                          <wps:cNvSpPr txBox="1"/>
                          <wps:spPr>
                            <a:xfrm>
                              <a:off x="114300" y="0"/>
                              <a:ext cx="1323975"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657584" w:rsidRDefault="00657584" w:rsidP="00657584">
                                <w:pP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0" name="Text Box 26"/>
                          <wps:cNvSpPr txBox="1"/>
                          <wps:spPr>
                            <a:xfrm>
                              <a:off x="2076450" y="142875"/>
                              <a:ext cx="3524250" cy="4286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657584" w:rsidRDefault="00657584" w:rsidP="00657584">
                                <w:pP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Services</w:t>
                                </w:r>
                                <w: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About Us</w:t>
                                </w:r>
                                <w: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Community</w:t>
                                </w:r>
                                <w: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Contact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77" o:spid="_x0000_s1057" style="position:absolute;margin-left:18.75pt;margin-top:19.35pt;width:441pt;height:495.25pt;z-index:251705344" coordsize="56007,62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">
                  <v:rect id="Rectangle 78" o:spid="_x0000_s1058" style="position:absolute;width:56007;height:6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" filled="f" strokecolor="black [3213]" strokeweight="2pt"/>
                  <v:shape id="Text Box 17" o:spid="_x0000_s1059" type="#_x0000_t202" style="position:absolute;left:1143;width:13239;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rsidR="00657584" w:rsidRDefault="00657584" w:rsidP="00657584">
                          <w:pP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 </w:t>
                          </w:r>
                        </w:p>
                      </w:txbxContent>
                    </v:textbox>
                  </v:shape>
                  <v:shape id="Text Box 26" o:spid="_x0000_s1060" type="#_x0000_t202" style="position:absolute;left:20764;top:1428;width:35243;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rsidR="00657584" w:rsidRDefault="00657584" w:rsidP="00657584">
                          <w:pP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Services</w:t>
                          </w:r>
                          <w: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About Us</w:t>
                          </w:r>
                          <w: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Community</w:t>
                          </w:r>
                          <w: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Contact</w:t>
                          </w:r>
                        </w:p>
                      </w:txbxContent>
                    </v:textbox>
                  </v:shape>
                  <w10:wrap type="square"/>
                </v:group>
              </w:pict>
            </mc:Fallback>
          </mc:AlternateContent>
        </w:r>
        <w:r>
          <w:rPr>
            <w:noProof/>
            <w:lang w:val="en-CA" w:eastAsia="en-CA"/>
          </w:rPr>
          <mc:AlternateContent>
            <mc:Choice Requires="wps">
              <w:drawing>
                <wp:anchor distT="0" distB="0" distL="114300" distR="114300" simplePos="0" relativeHeight="251704320" behindDoc="0" locked="0" layoutInCell="1" allowOverlap="1">
                  <wp:simplePos x="0" y="0"/>
                  <wp:positionH relativeFrom="column">
                    <wp:posOffset>1028700</wp:posOffset>
                  </wp:positionH>
                  <wp:positionV relativeFrom="paragraph">
                    <wp:posOffset>5636895</wp:posOffset>
                  </wp:positionV>
                  <wp:extent cx="3886200" cy="885825"/>
                  <wp:effectExtent l="0" t="0" r="0" b="9525"/>
                  <wp:wrapSquare wrapText="bothSides"/>
                  <wp:docPr id="76" name="Text Box 76"/>
                  <wp:cNvGraphicFramePr/>
                  <a:graphic xmlns:a="http://schemas.openxmlformats.org/drawingml/2006/main">
                    <a:graphicData uri="http://schemas.microsoft.com/office/word/2010/wordprocessingShape">
                      <wps:wsp>
                        <wps:cNvSpPr txBox="1"/>
                        <wps:spPr>
                          <a:xfrm>
                            <a:off x="0" y="0"/>
                            <a:ext cx="3886200" cy="8858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657584" w:rsidRDefault="00657584" w:rsidP="00657584">
                              <w:pPr>
                                <w:jc w:val="cente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FOOTER</w:t>
                              </w:r>
                            </w:p>
                            <w:p w:rsidR="00657584" w:rsidRDefault="00657584" w:rsidP="00657584">
                              <w:pPr>
                                <w:rPr>
                                  <w:color w:val="BFBFBF" w:themeColor="background2"/>
                                </w:rPr>
                              </w:pPr>
                              <w:r>
                                <w:rPr>
                                  <w:color w:val="BFBFBF" w:themeColor="background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76" o:spid="_x0000_s1061" type="#_x0000_t202" style="position:absolute;margin-left:81pt;margin-top:443.85pt;width:306pt;height:69.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" filled="f" stroked="f">
                  <v:textbox>
                    <w:txbxContent>
                      <w:p w:rsidR="00657584" w:rsidRDefault="00657584" w:rsidP="00657584">
                        <w:pPr>
                          <w:jc w:val="cente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FOOTER</w:t>
                        </w:r>
                      </w:p>
                      <w:p w:rsidR="00657584" w:rsidRDefault="00657584" w:rsidP="00657584">
                        <w:pPr>
                          <w:rPr>
                            <w:color w:val="BFBFBF" w:themeColor="background2"/>
                          </w:rPr>
                        </w:pPr>
                        <w:r>
                          <w:rPr>
                            <w:color w:val="BFBFBF" w:themeColor="background2"/>
                          </w:rPr>
                          <w:t xml:space="preserve"> </w:t>
                        </w:r>
                      </w:p>
                    </w:txbxContent>
                  </v:textbox>
                  <w10:wrap type="square"/>
                </v:shape>
              </w:pict>
            </mc:Fallback>
          </mc:AlternateContent>
        </w:r>
        <w:r>
          <w:rPr>
            <w:noProof/>
            <w:lang w:val="en-CA" w:eastAsia="en-CA"/>
          </w:rPr>
          <mc:AlternateContent>
            <mc:Choice Requires="wps">
              <w:drawing>
                <wp:anchor distT="0" distB="0" distL="114300" distR="114300" simplePos="0" relativeHeight="251703296" behindDoc="0" locked="0" layoutInCell="1" allowOverlap="1">
                  <wp:simplePos x="0" y="0"/>
                  <wp:positionH relativeFrom="column">
                    <wp:posOffset>238125</wp:posOffset>
                  </wp:positionH>
                  <wp:positionV relativeFrom="paragraph">
                    <wp:posOffset>5392420</wp:posOffset>
                  </wp:positionV>
                  <wp:extent cx="5600700" cy="1143000"/>
                  <wp:effectExtent l="0" t="0" r="19050" b="19050"/>
                  <wp:wrapSquare wrapText="bothSides"/>
                  <wp:docPr id="75" name="Rectangle 75"/>
                  <wp:cNvGraphicFramePr/>
                  <a:graphic xmlns:a="http://schemas.openxmlformats.org/drawingml/2006/main">
                    <a:graphicData uri="http://schemas.microsoft.com/office/word/2010/wordprocessingShape">
                      <wps:wsp>
                        <wps:cNvSpPr/>
                        <wps:spPr>
                          <a:xfrm>
                            <a:off x="0" y="0"/>
                            <a:ext cx="5600700" cy="1143000"/>
                          </a:xfrm>
                          <a:prstGeom prst="rect">
                            <a:avLst/>
                          </a:prstGeom>
                          <a:solidFill>
                            <a:schemeClr val="accent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104AC55" id="Rectangle 75" o:spid="_x0000_s1026" style="position:absolute;margin-left:18.75pt;margin-top:424.6pt;width:441pt;height:90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" fillcolor="#499bc9 [3204]" strokecolor="#8f0700 [1608]" strokeweight="2pt">
                  <w10:wrap type="square"/>
                </v:rect>
              </w:pict>
            </mc:Fallback>
          </mc:AlternateContent>
        </w:r>
        <w:r>
          <w:rPr>
            <w:noProof/>
            <w:lang w:val="en-CA" w:eastAsia="en-CA"/>
          </w:rPr>
          <mc:AlternateContent>
            <mc:Choice Requires="wps">
              <w:drawing>
                <wp:anchor distT="0" distB="0" distL="114300" distR="114300" simplePos="0" relativeHeight="251702272" behindDoc="0" locked="0" layoutInCell="1" allowOverlap="1">
                  <wp:simplePos x="0" y="0"/>
                  <wp:positionH relativeFrom="column">
                    <wp:posOffset>238125</wp:posOffset>
                  </wp:positionH>
                  <wp:positionV relativeFrom="paragraph">
                    <wp:posOffset>247650</wp:posOffset>
                  </wp:positionV>
                  <wp:extent cx="5600700" cy="688975"/>
                  <wp:effectExtent l="0" t="0" r="19050" b="15875"/>
                  <wp:wrapSquare wrapText="bothSides"/>
                  <wp:docPr id="74" name="Rectangle 74"/>
                  <wp:cNvGraphicFramePr/>
                  <a:graphic xmlns:a="http://schemas.openxmlformats.org/drawingml/2006/main">
                    <a:graphicData uri="http://schemas.microsoft.com/office/word/2010/wordprocessingShape">
                      <wps:wsp>
                        <wps:cNvSpPr/>
                        <wps:spPr>
                          <a:xfrm>
                            <a:off x="0" y="0"/>
                            <a:ext cx="5600700" cy="688975"/>
                          </a:xfrm>
                          <a:prstGeom prst="rect">
                            <a:avLst/>
                          </a:prstGeom>
                          <a:solidFill>
                            <a:schemeClr val="accent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2C01A55" id="Rectangle 74" o:spid="_x0000_s1026" style="position:absolute;margin-left:18.75pt;margin-top:19.5pt;width:441pt;height:5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" fillcolor="#499bc9 [3204]" strokecolor="#8f0700 [1608]" strokeweight="2pt">
                  <w10:wrap type="square"/>
                </v:rect>
              </w:pict>
            </mc:Fallback>
          </mc:AlternateContent>
        </w:r>
      </w:ins>
    </w:p>
    <w:p w:rsidR="00657584" w:rsidRDefault="00657584" w:rsidP="00657584">
      <w:pPr>
        <w:pStyle w:val="Body"/>
        <w:rPr>
          <w:ins w:id="54" w:author="Kevin" w:date="2017-03-23T21:06:00Z"/>
          <w:rFonts w:asciiTheme="majorHAnsi" w:eastAsiaTheme="majorEastAsia" w:hAnsiTheme="majorHAnsi" w:cstheme="majorBidi"/>
          <w:color w:val="2F759E" w:themeColor="accent1" w:themeShade="BF"/>
          <w:sz w:val="32"/>
          <w:szCs w:val="32"/>
        </w:rPr>
        <w:pPrChange w:id="55" w:author="Kevin" w:date="2017-03-23T21:06:00Z">
          <w:pPr/>
        </w:pPrChange>
      </w:pPr>
    </w:p>
    <w:p w:rsidR="00657584" w:rsidRDefault="00657584" w:rsidP="00B458F0">
      <w:pPr>
        <w:pStyle w:val="Heading1"/>
        <w:rPr>
          <w:ins w:id="56" w:author="Kevin" w:date="2017-03-23T21:06:00Z"/>
        </w:rPr>
      </w:pPr>
    </w:p>
    <w:p w:rsidR="00657584" w:rsidRDefault="00657584" w:rsidP="00657584">
      <w:pPr>
        <w:pStyle w:val="Body"/>
        <w:rPr>
          <w:ins w:id="57" w:author="Kevin" w:date="2017-03-23T21:06:00Z"/>
          <w:rFonts w:asciiTheme="majorHAnsi" w:eastAsiaTheme="majorEastAsia" w:hAnsiTheme="majorHAnsi" w:cstheme="majorBidi"/>
          <w:color w:val="2F759E" w:themeColor="accent1" w:themeShade="BF"/>
          <w:sz w:val="32"/>
          <w:szCs w:val="32"/>
        </w:rPr>
        <w:pPrChange w:id="58" w:author="Kevin" w:date="2017-03-23T21:06:00Z">
          <w:pPr/>
        </w:pPrChange>
      </w:pPr>
      <w:ins w:id="59" w:author="Kevin" w:date="2017-03-23T21:06:00Z">
        <w:r>
          <w:br w:type="page"/>
        </w:r>
      </w:ins>
    </w:p>
    <w:p w:rsidR="00657584" w:rsidRPr="00657584" w:rsidRDefault="00657584" w:rsidP="00657584">
      <w:pPr>
        <w:pStyle w:val="Title"/>
        <w:rPr>
          <w:ins w:id="60" w:author="Kevin" w:date="2017-03-23T21:06:00Z"/>
          <w:rFonts w:asciiTheme="majorHAnsi" w:hAnsiTheme="majorHAnsi" w:cstheme="majorHAnsi"/>
          <w:rPrChange w:id="61" w:author="Kevin" w:date="2017-03-23T21:09:00Z">
            <w:rPr>
              <w:ins w:id="62" w:author="Kevin" w:date="2017-03-23T21:06:00Z"/>
            </w:rPr>
          </w:rPrChange>
        </w:rPr>
        <w:pPrChange w:id="63" w:author="Kevin" w:date="2017-03-23T21:09:00Z">
          <w:pPr>
            <w:pStyle w:val="Heading1"/>
          </w:pPr>
        </w:pPrChange>
      </w:pPr>
      <w:ins w:id="64" w:author="Kevin" w:date="2017-03-23T21:08:00Z">
        <w:r>
          <w:rPr>
            <w:rFonts w:asciiTheme="majorHAnsi" w:hAnsiTheme="majorHAnsi" w:cstheme="majorHAnsi"/>
          </w:rPr>
          <w:lastRenderedPageBreak/>
          <w:t>New Post Page</w:t>
        </w:r>
      </w:ins>
      <w:ins w:id="65" w:author="Kevin" w:date="2017-03-23T21:09:00Z">
        <w:r>
          <w:rPr>
            <w:rFonts w:asciiTheme="majorHAnsi" w:hAnsiTheme="majorHAnsi" w:cstheme="majorHAnsi"/>
          </w:rPr>
          <w:t xml:space="preserve"> Print</w:t>
        </w:r>
      </w:ins>
      <w:ins w:id="66" w:author="Kevin" w:date="2017-03-23T21:08:00Z">
        <w:r>
          <w:rPr>
            <w:rFonts w:asciiTheme="majorHAnsi" w:hAnsiTheme="majorHAnsi" w:cstheme="majorHAnsi"/>
          </w:rPr>
          <w:t xml:space="preserve"> Layout</w:t>
        </w:r>
      </w:ins>
    </w:p>
    <w:p w:rsidR="00657584" w:rsidRDefault="00657584" w:rsidP="00657584">
      <w:pPr>
        <w:rPr>
          <w:ins w:id="67" w:author="Kevin" w:date="2017-03-23T21:09:00Z"/>
        </w:rPr>
      </w:pPr>
      <w:ins w:id="68" w:author="Kevin" w:date="2017-03-23T21:09:00Z">
        <w:r>
          <w:rPr>
            <w:noProof/>
            <w:lang w:val="en-CA" w:eastAsia="en-CA"/>
          </w:rPr>
          <mc:AlternateContent>
            <mc:Choice Requires="wpg">
              <w:drawing>
                <wp:anchor distT="0" distB="0" distL="114300" distR="114300" simplePos="0" relativeHeight="251712512" behindDoc="0" locked="0" layoutInCell="1" allowOverlap="1" wp14:anchorId="193E2068" wp14:editId="7F6DE5F5">
                  <wp:simplePos x="0" y="0"/>
                  <wp:positionH relativeFrom="column">
                    <wp:posOffset>238125</wp:posOffset>
                  </wp:positionH>
                  <wp:positionV relativeFrom="paragraph">
                    <wp:posOffset>247650</wp:posOffset>
                  </wp:positionV>
                  <wp:extent cx="5600700" cy="6289675"/>
                  <wp:effectExtent l="0" t="0" r="19050" b="15875"/>
                  <wp:wrapSquare wrapText="bothSides"/>
                  <wp:docPr id="87" name="Group 87"/>
                  <wp:cNvGraphicFramePr/>
                  <a:graphic xmlns:a="http://schemas.openxmlformats.org/drawingml/2006/main">
                    <a:graphicData uri="http://schemas.microsoft.com/office/word/2010/wordprocessingGroup">
                      <wpg:wgp>
                        <wpg:cNvGrpSpPr/>
                        <wpg:grpSpPr>
                          <a:xfrm>
                            <a:off x="0" y="0"/>
                            <a:ext cx="5600700" cy="6289675"/>
                            <a:chOff x="0" y="0"/>
                            <a:chExt cx="5600700" cy="6289675"/>
                          </a:xfrm>
                          <a:solidFill>
                            <a:schemeClr val="bg1"/>
                          </a:solidFill>
                        </wpg:grpSpPr>
                        <wps:wsp>
                          <wps:cNvPr id="88" name="Rectangle 88"/>
                          <wps:cNvSpPr/>
                          <wps:spPr>
                            <a:xfrm>
                              <a:off x="0" y="0"/>
                              <a:ext cx="5600700" cy="6289675"/>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Text Box 89"/>
                          <wps:cNvSpPr txBox="1"/>
                          <wps:spPr>
                            <a:xfrm>
                              <a:off x="123825" y="9525"/>
                              <a:ext cx="1323975" cy="704850"/>
                            </a:xfrm>
                            <a:prstGeom prst="rect">
                              <a:avLst/>
                            </a:prstGeom>
                            <a:grpFill/>
                            <a:ln>
                              <a:noFill/>
                            </a:ln>
                            <a:effectLst/>
                          </wps:spPr>
                          <wps:style>
                            <a:lnRef idx="0">
                              <a:schemeClr val="accent1"/>
                            </a:lnRef>
                            <a:fillRef idx="0">
                              <a:schemeClr val="accent1"/>
                            </a:fillRef>
                            <a:effectRef idx="0">
                              <a:schemeClr val="accent1"/>
                            </a:effectRef>
                            <a:fontRef idx="minor">
                              <a:schemeClr val="dk1"/>
                            </a:fontRef>
                          </wps:style>
                          <wps:txbx>
                            <w:txbxContent>
                              <w:p w:rsidR="00657584" w:rsidRPr="004D4514" w:rsidRDefault="00657584" w:rsidP="00657584">
                                <w:pP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4514">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3E2068" id="Group 87" o:spid="_x0000_s1062" style="position:absolute;margin-left:18.75pt;margin-top:19.5pt;width:441pt;height:495.25pt;z-index:251712512" coordsize="56007,62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">
                  <v:rect id="Rectangle 88" o:spid="_x0000_s1063" style="position:absolute;width:56007;height:6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" filled="f" strokecolor="black [3213]" strokeweight="2pt"/>
                  <v:shape id="Text Box 89" o:spid="_x0000_s1064" type="#_x0000_t202" style="position:absolute;left:1238;top:95;width:13240;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657584" w:rsidRPr="004D4514" w:rsidRDefault="00657584" w:rsidP="00657584">
                          <w:pP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4514">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 </w:t>
                          </w:r>
                        </w:p>
                      </w:txbxContent>
                    </v:textbox>
                  </v:shape>
                  <w10:wrap type="square"/>
                </v:group>
              </w:pict>
            </mc:Fallback>
          </mc:AlternateContent>
        </w:r>
        <w:r>
          <w:rPr>
            <w:noProof/>
            <w:lang w:val="en-CA" w:eastAsia="en-CA"/>
          </w:rPr>
          <mc:AlternateContent>
            <mc:Choice Requires="wps">
              <w:drawing>
                <wp:anchor distT="0" distB="0" distL="114300" distR="114300" simplePos="0" relativeHeight="251714560" behindDoc="0" locked="0" layoutInCell="1" allowOverlap="1" wp14:anchorId="361BE057" wp14:editId="667A38A7">
                  <wp:simplePos x="0" y="0"/>
                  <wp:positionH relativeFrom="column">
                    <wp:posOffset>1685925</wp:posOffset>
                  </wp:positionH>
                  <wp:positionV relativeFrom="paragraph">
                    <wp:posOffset>3865245</wp:posOffset>
                  </wp:positionV>
                  <wp:extent cx="628650" cy="295275"/>
                  <wp:effectExtent l="0" t="0" r="19050" b="28575"/>
                  <wp:wrapNone/>
                  <wp:docPr id="90" name="Text Box 90"/>
                  <wp:cNvGraphicFramePr/>
                  <a:graphic xmlns:a="http://schemas.openxmlformats.org/drawingml/2006/main">
                    <a:graphicData uri="http://schemas.microsoft.com/office/word/2010/wordprocessingShape">
                      <wps:wsp>
                        <wps:cNvSpPr txBox="1"/>
                        <wps:spPr>
                          <a:xfrm>
                            <a:off x="0" y="0"/>
                            <a:ext cx="628650" cy="295275"/>
                          </a:xfrm>
                          <a:prstGeom prst="rect">
                            <a:avLst/>
                          </a:prstGeom>
                          <a:solidFill>
                            <a:schemeClr val="lt1"/>
                          </a:solidFill>
                          <a:ln w="6350">
                            <a:solidFill>
                              <a:prstClr val="black"/>
                            </a:solidFill>
                          </a:ln>
                        </wps:spPr>
                        <wps:txbx>
                          <w:txbxContent>
                            <w:p w:rsidR="00657584" w:rsidRPr="00E860E7" w:rsidRDefault="00657584" w:rsidP="00657584">
                              <w:pPr>
                                <w:jc w:val="center"/>
                                <w:rPr>
                                  <w:lang w:val="en-CA"/>
                                </w:rPr>
                              </w:pPr>
                              <w:r>
                                <w:rPr>
                                  <w:lang w:val="en-CA"/>
                                </w:rPr>
                                <w:t>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BE057" id="Text Box 90" o:spid="_x0000_s1065" type="#_x0000_t202" style="position:absolute;margin-left:132.75pt;margin-top:304.35pt;width:49.5pt;height:23.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" fillcolor="white [3201]" strokeweight=".5pt">
                  <v:textbox>
                    <w:txbxContent>
                      <w:p w:rsidR="00657584" w:rsidRPr="00E860E7" w:rsidRDefault="00657584" w:rsidP="00657584">
                        <w:pPr>
                          <w:jc w:val="center"/>
                          <w:rPr>
                            <w:lang w:val="en-CA"/>
                          </w:rPr>
                        </w:pPr>
                        <w:r>
                          <w:rPr>
                            <w:lang w:val="en-CA"/>
                          </w:rPr>
                          <w:t>Cancel</w:t>
                        </w:r>
                      </w:p>
                    </w:txbxContent>
                  </v:textbox>
                </v:shape>
              </w:pict>
            </mc:Fallback>
          </mc:AlternateContent>
        </w:r>
        <w:r>
          <w:rPr>
            <w:noProof/>
            <w:lang w:val="en-CA" w:eastAsia="en-CA"/>
          </w:rPr>
          <mc:AlternateContent>
            <mc:Choice Requires="wpg">
              <w:drawing>
                <wp:anchor distT="0" distB="0" distL="114300" distR="114300" simplePos="0" relativeHeight="251713536" behindDoc="0" locked="0" layoutInCell="1" allowOverlap="1" wp14:anchorId="79DC50B5" wp14:editId="14111B21">
                  <wp:simplePos x="0" y="0"/>
                  <wp:positionH relativeFrom="column">
                    <wp:posOffset>838200</wp:posOffset>
                  </wp:positionH>
                  <wp:positionV relativeFrom="paragraph">
                    <wp:posOffset>1464945</wp:posOffset>
                  </wp:positionV>
                  <wp:extent cx="4457700" cy="2752725"/>
                  <wp:effectExtent l="0" t="0" r="19050" b="28575"/>
                  <wp:wrapNone/>
                  <wp:docPr id="91" name="Group 91"/>
                  <wp:cNvGraphicFramePr/>
                  <a:graphic xmlns:a="http://schemas.openxmlformats.org/drawingml/2006/main">
                    <a:graphicData uri="http://schemas.microsoft.com/office/word/2010/wordprocessingGroup">
                      <wpg:wgp>
                        <wpg:cNvGrpSpPr/>
                        <wpg:grpSpPr>
                          <a:xfrm>
                            <a:off x="0" y="0"/>
                            <a:ext cx="4457700" cy="2752725"/>
                            <a:chOff x="0" y="0"/>
                            <a:chExt cx="4457700" cy="2752725"/>
                          </a:xfrm>
                        </wpg:grpSpPr>
                        <wps:wsp>
                          <wps:cNvPr id="92" name="Text Box 92"/>
                          <wps:cNvSpPr txBox="1"/>
                          <wps:spPr>
                            <a:xfrm>
                              <a:off x="0" y="0"/>
                              <a:ext cx="4457700" cy="2752725"/>
                            </a:xfrm>
                            <a:prstGeom prst="rect">
                              <a:avLst/>
                            </a:prstGeom>
                            <a:solidFill>
                              <a:schemeClr val="lt1"/>
                            </a:solidFill>
                            <a:ln w="6350">
                              <a:solidFill>
                                <a:prstClr val="black"/>
                              </a:solidFill>
                            </a:ln>
                          </wps:spPr>
                          <wps:txbx>
                            <w:txbxContent>
                              <w:p w:rsidR="00657584" w:rsidRPr="0006242F" w:rsidRDefault="00657584" w:rsidP="00657584">
                                <w:pPr>
                                  <w:rPr>
                                    <w:lang w:val="en-CA"/>
                                  </w:rPr>
                                </w:pPr>
                                <w:r>
                                  <w:rPr>
                                    <w:lang w:val="en-CA"/>
                                  </w:rPr>
                                  <w:t>New Message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133350" y="304800"/>
                              <a:ext cx="4152900" cy="295275"/>
                            </a:xfrm>
                            <a:prstGeom prst="rect">
                              <a:avLst/>
                            </a:prstGeom>
                            <a:solidFill>
                              <a:schemeClr val="lt1"/>
                            </a:solidFill>
                            <a:ln w="6350">
                              <a:solidFill>
                                <a:prstClr val="black"/>
                              </a:solidFill>
                            </a:ln>
                          </wps:spPr>
                          <wps:txbx>
                            <w:txbxContent>
                              <w:p w:rsidR="00657584" w:rsidRPr="0006242F" w:rsidRDefault="00657584" w:rsidP="00657584">
                                <w:pPr>
                                  <w:rPr>
                                    <w:lang w:val="en-CA"/>
                                  </w:rPr>
                                </w:pPr>
                                <w:r>
                                  <w:rPr>
                                    <w:lang w:val="en-CA"/>
                                  </w:rPr>
                                  <w:t>Message Title Text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133350" y="752475"/>
                              <a:ext cx="4152900" cy="1562100"/>
                            </a:xfrm>
                            <a:prstGeom prst="rect">
                              <a:avLst/>
                            </a:prstGeom>
                            <a:solidFill>
                              <a:schemeClr val="lt1"/>
                            </a:solidFill>
                            <a:ln w="6350">
                              <a:solidFill>
                                <a:prstClr val="black"/>
                              </a:solidFill>
                            </a:ln>
                          </wps:spPr>
                          <wps:txbx>
                            <w:txbxContent>
                              <w:p w:rsidR="00657584" w:rsidRPr="0006242F" w:rsidRDefault="00657584" w:rsidP="00657584">
                                <w:pPr>
                                  <w:rPr>
                                    <w:lang w:val="en-CA"/>
                                  </w:rPr>
                                </w:pPr>
                                <w:r>
                                  <w:rPr>
                                    <w:lang w:val="en-CA"/>
                                  </w:rPr>
                                  <w:t>Message Text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133350" y="2400300"/>
                              <a:ext cx="628650" cy="295275"/>
                            </a:xfrm>
                            <a:prstGeom prst="rect">
                              <a:avLst/>
                            </a:prstGeom>
                            <a:solidFill>
                              <a:schemeClr val="lt1"/>
                            </a:solidFill>
                            <a:ln w="6350">
                              <a:solidFill>
                                <a:prstClr val="black"/>
                              </a:solidFill>
                            </a:ln>
                          </wps:spPr>
                          <wps:txbx>
                            <w:txbxContent>
                              <w:p w:rsidR="00657584" w:rsidRPr="00E860E7" w:rsidRDefault="00657584" w:rsidP="00657584">
                                <w:pPr>
                                  <w:jc w:val="center"/>
                                  <w:rPr>
                                    <w:lang w:val="en-CA"/>
                                  </w:rPr>
                                </w:pPr>
                                <w:r>
                                  <w:rPr>
                                    <w:lang w:val="en-CA"/>
                                  </w:rPr>
                                  <w:t>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DC50B5" id="Group 91" o:spid="_x0000_s1066" style="position:absolute;margin-left:66pt;margin-top:115.35pt;width:351pt;height:216.75pt;z-index:251713536" coordsize="44577,27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">
                  <v:shape id="Text Box 92" o:spid="_x0000_s1067" type="#_x0000_t202" style="position:absolute;width:44577;height:27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" fillcolor="white [3201]" strokeweight=".5pt">
                    <v:textbox>
                      <w:txbxContent>
                        <w:p w:rsidR="00657584" w:rsidRPr="0006242F" w:rsidRDefault="00657584" w:rsidP="00657584">
                          <w:pPr>
                            <w:rPr>
                              <w:lang w:val="en-CA"/>
                            </w:rPr>
                          </w:pPr>
                          <w:r>
                            <w:rPr>
                              <w:lang w:val="en-CA"/>
                            </w:rPr>
                            <w:t>New Message Form</w:t>
                          </w:r>
                        </w:p>
                      </w:txbxContent>
                    </v:textbox>
                  </v:shape>
                  <v:shape id="Text Box 93" o:spid="_x0000_s1068" type="#_x0000_t202" style="position:absolute;left:1333;top:3048;width:4152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vZPwgAAANsAAAAPAAAAZHJzL2Rvd25yZXYueG1sRI9BSwMx&#10;FITvgv8hPMGbzaog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D6VvZPwgAAANsAAAAPAAAA&#10;AAAAAAAAAAAAAAcCAABkcnMvZG93bnJldi54bWxQSwUGAAAAAAMAAwC3AAAA9gIAAAAA&#10;" fillcolor="white [3201]" strokeweight=".5pt">
                    <v:textbox>
                      <w:txbxContent>
                        <w:p w:rsidR="00657584" w:rsidRPr="0006242F" w:rsidRDefault="00657584" w:rsidP="00657584">
                          <w:pPr>
                            <w:rPr>
                              <w:lang w:val="en-CA"/>
                            </w:rPr>
                          </w:pPr>
                          <w:r>
                            <w:rPr>
                              <w:lang w:val="en-CA"/>
                            </w:rPr>
                            <w:t>Message Title Text Box</w:t>
                          </w:r>
                        </w:p>
                      </w:txbxContent>
                    </v:textbox>
                  </v:shape>
                  <v:shape id="Text Box 94" o:spid="_x0000_s1069" type="#_x0000_t202" style="position:absolute;left:1333;top:7524;width:41529;height:15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247wgAAANsAAAAPAAAAZHJzL2Rvd25yZXYueG1sRI9BSwMx&#10;FITvgv8hPMGbzSoi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B1v247wgAAANsAAAAPAAAA&#10;AAAAAAAAAAAAAAcCAABkcnMvZG93bnJldi54bWxQSwUGAAAAAAMAAwC3AAAA9gIAAAAA&#10;" fillcolor="white [3201]" strokeweight=".5pt">
                    <v:textbox>
                      <w:txbxContent>
                        <w:p w:rsidR="00657584" w:rsidRPr="0006242F" w:rsidRDefault="00657584" w:rsidP="00657584">
                          <w:pPr>
                            <w:rPr>
                              <w:lang w:val="en-CA"/>
                            </w:rPr>
                          </w:pPr>
                          <w:r>
                            <w:rPr>
                              <w:lang w:val="en-CA"/>
                            </w:rPr>
                            <w:t>Message Text Field</w:t>
                          </w:r>
                        </w:p>
                      </w:txbxContent>
                    </v:textbox>
                  </v:shape>
                  <v:shape id="Text Box 95" o:spid="_x0000_s1070" type="#_x0000_t202" style="position:absolute;left:1333;top:24003;width:628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8ugwgAAANsAAAAPAAAAZHJzL2Rvd25yZXYueG1sRI9BSwMx&#10;FITvgv8hPMGbzSoo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Aa88ugwgAAANsAAAAPAAAA&#10;AAAAAAAAAAAAAAcCAABkcnMvZG93bnJldi54bWxQSwUGAAAAAAMAAwC3AAAA9gIAAAAA&#10;" fillcolor="white [3201]" strokeweight=".5pt">
                    <v:textbox>
                      <w:txbxContent>
                        <w:p w:rsidR="00657584" w:rsidRPr="00E860E7" w:rsidRDefault="00657584" w:rsidP="00657584">
                          <w:pPr>
                            <w:jc w:val="center"/>
                            <w:rPr>
                              <w:lang w:val="en-CA"/>
                            </w:rPr>
                          </w:pPr>
                          <w:r>
                            <w:rPr>
                              <w:lang w:val="en-CA"/>
                            </w:rPr>
                            <w:t>Submit</w:t>
                          </w:r>
                        </w:p>
                      </w:txbxContent>
                    </v:textbox>
                  </v:shape>
                </v:group>
              </w:pict>
            </mc:Fallback>
          </mc:AlternateContent>
        </w:r>
        <w:r>
          <w:rPr>
            <w:noProof/>
            <w:lang w:val="en-CA" w:eastAsia="en-CA"/>
          </w:rPr>
          <mc:AlternateContent>
            <mc:Choice Requires="wps">
              <w:drawing>
                <wp:anchor distT="0" distB="0" distL="114300" distR="114300" simplePos="0" relativeHeight="251711488" behindDoc="0" locked="0" layoutInCell="1" allowOverlap="1" wp14:anchorId="6F4A7FB3" wp14:editId="1811F782">
                  <wp:simplePos x="0" y="0"/>
                  <wp:positionH relativeFrom="column">
                    <wp:posOffset>1028700</wp:posOffset>
                  </wp:positionH>
                  <wp:positionV relativeFrom="paragraph">
                    <wp:posOffset>5636895</wp:posOffset>
                  </wp:positionV>
                  <wp:extent cx="3886200" cy="885825"/>
                  <wp:effectExtent l="0" t="0" r="0" b="9525"/>
                  <wp:wrapSquare wrapText="bothSides"/>
                  <wp:docPr id="96" name="Text Box 96"/>
                  <wp:cNvGraphicFramePr/>
                  <a:graphic xmlns:a="http://schemas.openxmlformats.org/drawingml/2006/main">
                    <a:graphicData uri="http://schemas.microsoft.com/office/word/2010/wordprocessingShape">
                      <wps:wsp>
                        <wps:cNvSpPr txBox="1"/>
                        <wps:spPr>
                          <a:xfrm>
                            <a:off x="0" y="0"/>
                            <a:ext cx="3886200" cy="885825"/>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rsidR="00657584" w:rsidRPr="004D4514" w:rsidRDefault="00657584" w:rsidP="00657584">
                              <w:pPr>
                                <w:jc w:val="cente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4514">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FOOTER</w:t>
                              </w:r>
                            </w:p>
                            <w:p w:rsidR="00657584" w:rsidRPr="000B333F" w:rsidRDefault="00657584" w:rsidP="00657584">
                              <w:pPr>
                                <w:rPr>
                                  <w:color w:val="BFBFBF" w:themeColor="background2"/>
                                </w:rPr>
                              </w:pPr>
                              <w:r>
                                <w:rPr>
                                  <w:color w:val="BFBFBF" w:themeColor="background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4A7FB3" id="Text Box 96" o:spid="_x0000_s1071" type="#_x0000_t202" style="position:absolute;margin-left:81pt;margin-top:443.85pt;width:306pt;height:69.7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" fillcolor="white [3212]" stroked="f">
                  <v:textbox>
                    <w:txbxContent>
                      <w:p w:rsidR="00657584" w:rsidRPr="004D4514" w:rsidRDefault="00657584" w:rsidP="00657584">
                        <w:pPr>
                          <w:jc w:val="cente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4514">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FOOTER</w:t>
                        </w:r>
                      </w:p>
                      <w:p w:rsidR="00657584" w:rsidRPr="000B333F" w:rsidRDefault="00657584" w:rsidP="00657584">
                        <w:pPr>
                          <w:rPr>
                            <w:color w:val="BFBFBF" w:themeColor="background2"/>
                          </w:rPr>
                        </w:pPr>
                        <w:r>
                          <w:rPr>
                            <w:color w:val="BFBFBF" w:themeColor="background2"/>
                          </w:rPr>
                          <w:t xml:space="preserve"> </w:t>
                        </w:r>
                      </w:p>
                    </w:txbxContent>
                  </v:textbox>
                  <w10:wrap type="square"/>
                </v:shape>
              </w:pict>
            </mc:Fallback>
          </mc:AlternateContent>
        </w:r>
        <w:r>
          <w:rPr>
            <w:noProof/>
            <w:lang w:val="en-CA" w:eastAsia="en-CA"/>
          </w:rPr>
          <mc:AlternateContent>
            <mc:Choice Requires="wps">
              <w:drawing>
                <wp:anchor distT="0" distB="0" distL="114300" distR="114300" simplePos="0" relativeHeight="251710464" behindDoc="0" locked="0" layoutInCell="1" allowOverlap="1" wp14:anchorId="0450E4E9" wp14:editId="2E6A7857">
                  <wp:simplePos x="0" y="0"/>
                  <wp:positionH relativeFrom="column">
                    <wp:posOffset>238125</wp:posOffset>
                  </wp:positionH>
                  <wp:positionV relativeFrom="paragraph">
                    <wp:posOffset>5392420</wp:posOffset>
                  </wp:positionV>
                  <wp:extent cx="5600700" cy="1143000"/>
                  <wp:effectExtent l="0" t="0" r="19050" b="19050"/>
                  <wp:wrapSquare wrapText="bothSides"/>
                  <wp:docPr id="97" name="Rectangle 97"/>
                  <wp:cNvGraphicFramePr/>
                  <a:graphic xmlns:a="http://schemas.openxmlformats.org/drawingml/2006/main">
                    <a:graphicData uri="http://schemas.microsoft.com/office/word/2010/wordprocessingShape">
                      <wps:wsp>
                        <wps:cNvSpPr/>
                        <wps:spPr>
                          <a:xfrm>
                            <a:off x="0" y="0"/>
                            <a:ext cx="5600700" cy="1143000"/>
                          </a:xfrm>
                          <a:prstGeom prst="rect">
                            <a:avLst/>
                          </a:prstGeom>
                          <a:solidFill>
                            <a:schemeClr val="bg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FB6B76" id="Rectangle 97" o:spid="_x0000_s1026" style="position:absolute;margin-left:18.75pt;margin-top:424.6pt;width:441pt;height:90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" fillcolor="white [3212]" strokecolor="#8f0700 [1608]" strokeweight="2pt">
                  <w10:wrap type="square"/>
                </v:rect>
              </w:pict>
            </mc:Fallback>
          </mc:AlternateContent>
        </w:r>
        <w:r>
          <w:rPr>
            <w:noProof/>
            <w:lang w:val="en-CA" w:eastAsia="en-CA"/>
          </w:rPr>
          <mc:AlternateContent>
            <mc:Choice Requires="wps">
              <w:drawing>
                <wp:anchor distT="0" distB="0" distL="114300" distR="114300" simplePos="0" relativeHeight="251709440" behindDoc="0" locked="0" layoutInCell="1" allowOverlap="1" wp14:anchorId="45977633" wp14:editId="5E9E5F23">
                  <wp:simplePos x="0" y="0"/>
                  <wp:positionH relativeFrom="column">
                    <wp:posOffset>238125</wp:posOffset>
                  </wp:positionH>
                  <wp:positionV relativeFrom="paragraph">
                    <wp:posOffset>247650</wp:posOffset>
                  </wp:positionV>
                  <wp:extent cx="5600700" cy="688975"/>
                  <wp:effectExtent l="0" t="0" r="19050" b="15875"/>
                  <wp:wrapSquare wrapText="bothSides"/>
                  <wp:docPr id="98" name="Rectangle 98"/>
                  <wp:cNvGraphicFramePr/>
                  <a:graphic xmlns:a="http://schemas.openxmlformats.org/drawingml/2006/main">
                    <a:graphicData uri="http://schemas.microsoft.com/office/word/2010/wordprocessingShape">
                      <wps:wsp>
                        <wps:cNvSpPr/>
                        <wps:spPr>
                          <a:xfrm>
                            <a:off x="0" y="0"/>
                            <a:ext cx="5600700" cy="688975"/>
                          </a:xfrm>
                          <a:prstGeom prst="rect">
                            <a:avLst/>
                          </a:prstGeom>
                          <a:solidFill>
                            <a:schemeClr val="bg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5F7453" id="Rectangle 98" o:spid="_x0000_s1026" style="position:absolute;margin-left:18.75pt;margin-top:19.5pt;width:441pt;height:54.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" fillcolor="white [3212]" strokecolor="#8f0700 [1608]" strokeweight="2pt">
                  <w10:wrap type="square"/>
                </v:rect>
              </w:pict>
            </mc:Fallback>
          </mc:AlternateContent>
        </w:r>
      </w:ins>
    </w:p>
    <w:p w:rsidR="00657584" w:rsidRDefault="00657584" w:rsidP="00657584">
      <w:pPr>
        <w:pStyle w:val="Body"/>
        <w:rPr>
          <w:ins w:id="69" w:author="Kevin" w:date="2017-03-23T21:06:00Z"/>
          <w:rFonts w:asciiTheme="majorHAnsi" w:eastAsiaTheme="majorEastAsia" w:hAnsiTheme="majorHAnsi" w:cstheme="majorBidi"/>
          <w:color w:val="2F759E" w:themeColor="accent1" w:themeShade="BF"/>
          <w:sz w:val="32"/>
          <w:szCs w:val="32"/>
        </w:rPr>
        <w:pPrChange w:id="70" w:author="Kevin" w:date="2017-03-23T21:06:00Z">
          <w:pPr/>
        </w:pPrChange>
      </w:pPr>
      <w:ins w:id="71" w:author="Kevin" w:date="2017-03-23T21:06:00Z">
        <w:r>
          <w:br w:type="page"/>
        </w:r>
      </w:ins>
    </w:p>
    <w:p w:rsidR="00657584" w:rsidRDefault="00657584" w:rsidP="00657584">
      <w:pPr>
        <w:pStyle w:val="Title"/>
        <w:rPr>
          <w:ins w:id="72" w:author="Kevin" w:date="2017-03-23T21:10:00Z"/>
          <w:rFonts w:asciiTheme="majorHAnsi" w:hAnsiTheme="majorHAnsi" w:cstheme="majorHAnsi"/>
        </w:rPr>
      </w:pPr>
      <w:ins w:id="73" w:author="Kevin" w:date="2017-03-23T21:10:00Z">
        <w:r>
          <w:rPr>
            <w:rFonts w:asciiTheme="majorHAnsi" w:hAnsiTheme="majorHAnsi" w:cstheme="majorHAnsi"/>
          </w:rPr>
          <w:lastRenderedPageBreak/>
          <w:t>Projects</w:t>
        </w:r>
        <w:r>
          <w:rPr>
            <w:rFonts w:asciiTheme="majorHAnsi" w:hAnsiTheme="majorHAnsi" w:cstheme="majorHAnsi"/>
          </w:rPr>
          <w:t xml:space="preserve"> Page Layout</w:t>
        </w:r>
      </w:ins>
    </w:p>
    <w:p w:rsidR="00657584" w:rsidRPr="00657584" w:rsidRDefault="00657584" w:rsidP="00657584">
      <w:pPr>
        <w:pStyle w:val="Body"/>
        <w:rPr>
          <w:ins w:id="74" w:author="Kevin" w:date="2017-03-23T21:10:00Z"/>
          <w:lang w:val="en-US"/>
          <w:rPrChange w:id="75" w:author="Kevin" w:date="2017-03-23T21:10:00Z">
            <w:rPr>
              <w:ins w:id="76" w:author="Kevin" w:date="2017-03-23T21:10:00Z"/>
              <w:rFonts w:asciiTheme="majorHAnsi" w:hAnsiTheme="majorHAnsi" w:cstheme="majorHAnsi"/>
            </w:rPr>
          </w:rPrChange>
        </w:rPr>
        <w:pPrChange w:id="77" w:author="Kevin" w:date="2017-03-23T21:10:00Z">
          <w:pPr>
            <w:pStyle w:val="Title"/>
          </w:pPr>
        </w:pPrChange>
      </w:pPr>
    </w:p>
    <w:p w:rsidR="00657584" w:rsidRDefault="00657584" w:rsidP="00657584">
      <w:pPr>
        <w:rPr>
          <w:ins w:id="78" w:author="Kevin" w:date="2017-03-23T21:10:00Z"/>
          <w:lang w:eastAsia="zh-CN"/>
        </w:rPr>
      </w:pPr>
      <w:ins w:id="79" w:author="Kevin" w:date="2017-03-23T21:10:00Z">
        <w:r>
          <w:t>This is the wireframe we will use to display and explain details about our projects.  It will contain images of the projects as well as text to tell the visitors of the site what we did and why.</w:t>
        </w:r>
      </w:ins>
    </w:p>
    <w:p w:rsidR="00657584" w:rsidRDefault="00657584" w:rsidP="00657584">
      <w:pPr>
        <w:rPr>
          <w:ins w:id="80" w:author="Kevin" w:date="2017-03-23T21:11:00Z"/>
        </w:rPr>
      </w:pPr>
    </w:p>
    <w:p w:rsidR="00657584" w:rsidRDefault="00657584" w:rsidP="00657584">
      <w:pPr>
        <w:rPr>
          <w:ins w:id="81" w:author="Kevin" w:date="2017-03-23T21:11:00Z"/>
        </w:rPr>
      </w:pPr>
      <w:ins w:id="82" w:author="Kevin" w:date="2017-03-23T21:11:00Z">
        <w:r>
          <w:rPr>
            <w:noProof/>
            <w:lang w:val="en-CA" w:eastAsia="en-CA"/>
          </w:rPr>
          <mc:AlternateContent>
            <mc:Choice Requires="wps">
              <w:drawing>
                <wp:anchor distT="0" distB="0" distL="114300" distR="114300" simplePos="0" relativeHeight="251726848" behindDoc="0" locked="0" layoutInCell="1" allowOverlap="1" wp14:anchorId="2053ED19" wp14:editId="4EBB8BB5">
                  <wp:simplePos x="0" y="0"/>
                  <wp:positionH relativeFrom="column">
                    <wp:posOffset>1990725</wp:posOffset>
                  </wp:positionH>
                  <wp:positionV relativeFrom="paragraph">
                    <wp:posOffset>3560445</wp:posOffset>
                  </wp:positionV>
                  <wp:extent cx="3438525" cy="1247775"/>
                  <wp:effectExtent l="0" t="0" r="28575" b="28575"/>
                  <wp:wrapNone/>
                  <wp:docPr id="99" name="Text Box 99"/>
                  <wp:cNvGraphicFramePr/>
                  <a:graphic xmlns:a="http://schemas.openxmlformats.org/drawingml/2006/main">
                    <a:graphicData uri="http://schemas.microsoft.com/office/word/2010/wordprocessingShape">
                      <wps:wsp>
                        <wps:cNvSpPr txBox="1"/>
                        <wps:spPr>
                          <a:xfrm>
                            <a:off x="0" y="0"/>
                            <a:ext cx="3438525" cy="1247775"/>
                          </a:xfrm>
                          <a:prstGeom prst="rect">
                            <a:avLst/>
                          </a:prstGeom>
                          <a:solidFill>
                            <a:schemeClr val="lt1"/>
                          </a:solidFill>
                          <a:ln w="6350">
                            <a:solidFill>
                              <a:prstClr val="black"/>
                            </a:solidFill>
                          </a:ln>
                        </wps:spPr>
                        <wps:txbx>
                          <w:txbxContent>
                            <w:p w:rsidR="00657584" w:rsidRDefault="00657584" w:rsidP="00657584">
                              <w:pPr>
                                <w:pStyle w:val="NoSpacing"/>
                              </w:pPr>
                              <w:r>
                                <w:t>Heading</w:t>
                              </w:r>
                            </w:p>
                            <w:p w:rsidR="00657584" w:rsidRPr="00E860E7" w:rsidRDefault="00657584" w:rsidP="00657584"/>
                            <w:p w:rsidR="00657584" w:rsidRDefault="00657584" w:rsidP="00657584">
                              <w:pPr>
                                <w:pStyle w:val="NoSpacing"/>
                              </w:pPr>
                              <w:r>
                                <w:t>Sit te vide ludus convenire, sed legere argumentum at. His oporteat laboramus ut, sit feugiat efficiendi at. Graece euripidis est ne, amet posse honestatis cum eu.</w:t>
                              </w:r>
                            </w:p>
                            <w:p w:rsidR="00657584" w:rsidRPr="0006242F" w:rsidRDefault="00657584" w:rsidP="00657584">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3ED19" id="Text Box 99" o:spid="_x0000_s1072" type="#_x0000_t202" style="position:absolute;margin-left:156.75pt;margin-top:280.35pt;width:270.75pt;height:98.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" fillcolor="white [3201]" strokeweight=".5pt">
                  <v:textbox>
                    <w:txbxContent>
                      <w:p w:rsidR="00657584" w:rsidRDefault="00657584" w:rsidP="00657584">
                        <w:pPr>
                          <w:pStyle w:val="NoSpacing"/>
                        </w:pPr>
                        <w:r>
                          <w:t>Heading</w:t>
                        </w:r>
                      </w:p>
                      <w:p w:rsidR="00657584" w:rsidRPr="00E860E7" w:rsidRDefault="00657584" w:rsidP="00657584"/>
                      <w:p w:rsidR="00657584" w:rsidRDefault="00657584" w:rsidP="00657584">
                        <w:pPr>
                          <w:pStyle w:val="NoSpacing"/>
                        </w:pPr>
                        <w:r>
                          <w:t>Sit te vide ludus convenire, sed legere argumentum at. His oporteat laboramus ut, sit feugiat efficiendi at. Graece euripidis est ne, amet posse honestatis cum eu.</w:t>
                        </w:r>
                      </w:p>
                      <w:p w:rsidR="00657584" w:rsidRPr="0006242F" w:rsidRDefault="00657584" w:rsidP="00657584">
                        <w:pPr>
                          <w:rPr>
                            <w:lang w:val="en-CA"/>
                          </w:rPr>
                        </w:pPr>
                      </w:p>
                    </w:txbxContent>
                  </v:textbox>
                </v:shape>
              </w:pict>
            </mc:Fallback>
          </mc:AlternateContent>
        </w:r>
        <w:r>
          <w:rPr>
            <w:noProof/>
            <w:lang w:val="en-CA" w:eastAsia="en-CA"/>
          </w:rPr>
          <mc:AlternateContent>
            <mc:Choice Requires="wps">
              <w:drawing>
                <wp:anchor distT="0" distB="0" distL="114300" distR="114300" simplePos="0" relativeHeight="251725824" behindDoc="0" locked="0" layoutInCell="1" allowOverlap="1" wp14:anchorId="0BEB7E5E" wp14:editId="645B86EE">
                  <wp:simplePos x="0" y="0"/>
                  <wp:positionH relativeFrom="column">
                    <wp:posOffset>838200</wp:posOffset>
                  </wp:positionH>
                  <wp:positionV relativeFrom="paragraph">
                    <wp:posOffset>3560445</wp:posOffset>
                  </wp:positionV>
                  <wp:extent cx="1152525" cy="1085850"/>
                  <wp:effectExtent l="0" t="0" r="28575" b="19050"/>
                  <wp:wrapNone/>
                  <wp:docPr id="100" name="Oval 100"/>
                  <wp:cNvGraphicFramePr/>
                  <a:graphic xmlns:a="http://schemas.openxmlformats.org/drawingml/2006/main">
                    <a:graphicData uri="http://schemas.microsoft.com/office/word/2010/wordprocessingShape">
                      <wps:wsp>
                        <wps:cNvSpPr/>
                        <wps:spPr>
                          <a:xfrm>
                            <a:off x="0" y="0"/>
                            <a:ext cx="1152525" cy="10858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57584" w:rsidRPr="00CE4D0D" w:rsidRDefault="00657584" w:rsidP="00657584">
                              <w:pPr>
                                <w:jc w:val="center"/>
                                <w:rPr>
                                  <w:lang w:val="en-CA"/>
                                </w:rPr>
                              </w:pPr>
                              <w:r>
                                <w:rPr>
                                  <w:lang w:val="en-CA"/>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EB7E5E" id="Oval 100" o:spid="_x0000_s1073" style="position:absolute;margin-left:66pt;margin-top:280.35pt;width:90.75pt;height:8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" fillcolor="#499bc9 [3204]" strokecolor="#1f4e69 [1604]" strokeweight="2pt">
                  <v:textbox>
                    <w:txbxContent>
                      <w:p w:rsidR="00657584" w:rsidRPr="00CE4D0D" w:rsidRDefault="00657584" w:rsidP="00657584">
                        <w:pPr>
                          <w:jc w:val="center"/>
                          <w:rPr>
                            <w:lang w:val="en-CA"/>
                          </w:rPr>
                        </w:pPr>
                        <w:r>
                          <w:rPr>
                            <w:lang w:val="en-CA"/>
                          </w:rPr>
                          <w:t>Image</w:t>
                        </w:r>
                      </w:p>
                    </w:txbxContent>
                  </v:textbox>
                </v:oval>
              </w:pict>
            </mc:Fallback>
          </mc:AlternateContent>
        </w:r>
        <w:r>
          <w:rPr>
            <w:noProof/>
            <w:lang w:val="en-CA" w:eastAsia="en-CA"/>
          </w:rPr>
          <mc:AlternateContent>
            <mc:Choice Requires="wps">
              <w:drawing>
                <wp:anchor distT="0" distB="0" distL="114300" distR="114300" simplePos="0" relativeHeight="251721728" behindDoc="0" locked="0" layoutInCell="1" allowOverlap="1" wp14:anchorId="26544DCD" wp14:editId="0B39762F">
                  <wp:simplePos x="0" y="0"/>
                  <wp:positionH relativeFrom="column">
                    <wp:posOffset>838200</wp:posOffset>
                  </wp:positionH>
                  <wp:positionV relativeFrom="paragraph">
                    <wp:posOffset>2503170</wp:posOffset>
                  </wp:positionV>
                  <wp:extent cx="3438525" cy="1057275"/>
                  <wp:effectExtent l="0" t="0" r="28575" b="28575"/>
                  <wp:wrapNone/>
                  <wp:docPr id="101" name="Text Box 101"/>
                  <wp:cNvGraphicFramePr/>
                  <a:graphic xmlns:a="http://schemas.openxmlformats.org/drawingml/2006/main">
                    <a:graphicData uri="http://schemas.microsoft.com/office/word/2010/wordprocessingShape">
                      <wps:wsp>
                        <wps:cNvSpPr txBox="1"/>
                        <wps:spPr>
                          <a:xfrm>
                            <a:off x="0" y="0"/>
                            <a:ext cx="3438525" cy="1057275"/>
                          </a:xfrm>
                          <a:prstGeom prst="rect">
                            <a:avLst/>
                          </a:prstGeom>
                          <a:solidFill>
                            <a:schemeClr val="lt1"/>
                          </a:solidFill>
                          <a:ln w="6350">
                            <a:solidFill>
                              <a:prstClr val="black"/>
                            </a:solidFill>
                          </a:ln>
                        </wps:spPr>
                        <wps:txbx>
                          <w:txbxContent>
                            <w:p w:rsidR="00657584" w:rsidRDefault="00657584" w:rsidP="00657584">
                              <w:pPr>
                                <w:pStyle w:val="NoSpacing"/>
                              </w:pPr>
                              <w:r>
                                <w:t>Heading</w:t>
                              </w:r>
                            </w:p>
                            <w:p w:rsidR="00657584" w:rsidRPr="00E860E7" w:rsidRDefault="00657584" w:rsidP="00657584"/>
                            <w:p w:rsidR="00657584" w:rsidRDefault="00657584" w:rsidP="00657584">
                              <w:pPr>
                                <w:pStyle w:val="NoSpacing"/>
                              </w:pPr>
                              <w:r>
                                <w:t>Sit te vide ludus convenire, sed legere argumentum at. His oporteat laboramus ut, sit feugiat efficiendi at.</w:t>
                              </w:r>
                            </w:p>
                            <w:p w:rsidR="00657584" w:rsidRPr="0006242F" w:rsidRDefault="00657584" w:rsidP="00657584">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44DCD" id="Text Box 101" o:spid="_x0000_s1074" type="#_x0000_t202" style="position:absolute;margin-left:66pt;margin-top:197.1pt;width:270.75pt;height:8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" fillcolor="white [3201]" strokeweight=".5pt">
                  <v:textbox>
                    <w:txbxContent>
                      <w:p w:rsidR="00657584" w:rsidRDefault="00657584" w:rsidP="00657584">
                        <w:pPr>
                          <w:pStyle w:val="NoSpacing"/>
                        </w:pPr>
                        <w:r>
                          <w:t>Heading</w:t>
                        </w:r>
                      </w:p>
                      <w:p w:rsidR="00657584" w:rsidRPr="00E860E7" w:rsidRDefault="00657584" w:rsidP="00657584"/>
                      <w:p w:rsidR="00657584" w:rsidRDefault="00657584" w:rsidP="00657584">
                        <w:pPr>
                          <w:pStyle w:val="NoSpacing"/>
                        </w:pPr>
                        <w:r>
                          <w:t>Sit te vide ludus convenire, sed legere argumentum at. His oporteat laboramus ut, sit feugiat efficiendi at.</w:t>
                        </w:r>
                      </w:p>
                      <w:p w:rsidR="00657584" w:rsidRPr="0006242F" w:rsidRDefault="00657584" w:rsidP="00657584">
                        <w:pPr>
                          <w:rPr>
                            <w:lang w:val="en-CA"/>
                          </w:rPr>
                        </w:pPr>
                      </w:p>
                    </w:txbxContent>
                  </v:textbox>
                </v:shape>
              </w:pict>
            </mc:Fallback>
          </mc:AlternateContent>
        </w:r>
        <w:r>
          <w:rPr>
            <w:noProof/>
            <w:lang w:val="en-CA" w:eastAsia="en-CA"/>
          </w:rPr>
          <mc:AlternateContent>
            <mc:Choice Requires="wps">
              <w:drawing>
                <wp:anchor distT="0" distB="0" distL="114300" distR="114300" simplePos="0" relativeHeight="251724800" behindDoc="0" locked="0" layoutInCell="1" allowOverlap="1" wp14:anchorId="3677B235" wp14:editId="28FC5985">
                  <wp:simplePos x="0" y="0"/>
                  <wp:positionH relativeFrom="column">
                    <wp:posOffset>4276725</wp:posOffset>
                  </wp:positionH>
                  <wp:positionV relativeFrom="paragraph">
                    <wp:posOffset>2503170</wp:posOffset>
                  </wp:positionV>
                  <wp:extent cx="1019175" cy="990600"/>
                  <wp:effectExtent l="0" t="0" r="28575" b="19050"/>
                  <wp:wrapNone/>
                  <wp:docPr id="102" name="Oval 102"/>
                  <wp:cNvGraphicFramePr/>
                  <a:graphic xmlns:a="http://schemas.openxmlformats.org/drawingml/2006/main">
                    <a:graphicData uri="http://schemas.microsoft.com/office/word/2010/wordprocessingShape">
                      <wps:wsp>
                        <wps:cNvSpPr/>
                        <wps:spPr>
                          <a:xfrm>
                            <a:off x="0" y="0"/>
                            <a:ext cx="1019175" cy="990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57584" w:rsidRPr="00CE4D0D" w:rsidRDefault="00657584" w:rsidP="00657584">
                              <w:pPr>
                                <w:jc w:val="center"/>
                                <w:rPr>
                                  <w:lang w:val="en-CA"/>
                                </w:rPr>
                              </w:pPr>
                              <w:r>
                                <w:rPr>
                                  <w:lang w:val="en-CA"/>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77B235" id="Oval 102" o:spid="_x0000_s1075" style="position:absolute;margin-left:336.75pt;margin-top:197.1pt;width:80.25pt;height:7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" fillcolor="#499bc9 [3204]" strokecolor="#1f4e69 [1604]" strokeweight="2pt">
                  <v:textbox>
                    <w:txbxContent>
                      <w:p w:rsidR="00657584" w:rsidRPr="00CE4D0D" w:rsidRDefault="00657584" w:rsidP="00657584">
                        <w:pPr>
                          <w:jc w:val="center"/>
                          <w:rPr>
                            <w:lang w:val="en-CA"/>
                          </w:rPr>
                        </w:pPr>
                        <w:r>
                          <w:rPr>
                            <w:lang w:val="en-CA"/>
                          </w:rPr>
                          <w:t>Image</w:t>
                        </w:r>
                      </w:p>
                    </w:txbxContent>
                  </v:textbox>
                </v:oval>
              </w:pict>
            </mc:Fallback>
          </mc:AlternateContent>
        </w:r>
        <w:r>
          <w:rPr>
            <w:noProof/>
            <w:lang w:val="en-CA" w:eastAsia="en-CA"/>
          </w:rPr>
          <mc:AlternateContent>
            <mc:Choice Requires="wps">
              <w:drawing>
                <wp:anchor distT="0" distB="0" distL="114300" distR="114300" simplePos="0" relativeHeight="251722752" behindDoc="0" locked="0" layoutInCell="1" allowOverlap="1" wp14:anchorId="74031AFB" wp14:editId="362EFCF4">
                  <wp:simplePos x="0" y="0"/>
                  <wp:positionH relativeFrom="column">
                    <wp:posOffset>895350</wp:posOffset>
                  </wp:positionH>
                  <wp:positionV relativeFrom="paragraph">
                    <wp:posOffset>1255395</wp:posOffset>
                  </wp:positionV>
                  <wp:extent cx="4343400" cy="1181100"/>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4343400" cy="1181100"/>
                          </a:xfrm>
                          <a:prstGeom prst="rect">
                            <a:avLst/>
                          </a:prstGeom>
                          <a:solidFill>
                            <a:schemeClr val="lt1"/>
                          </a:solidFill>
                          <a:ln w="6350">
                            <a:noFill/>
                          </a:ln>
                        </wps:spPr>
                        <wps:txbx>
                          <w:txbxContent>
                            <w:p w:rsidR="00657584" w:rsidRDefault="00657584" w:rsidP="00657584">
                              <w:pPr>
                                <w:pStyle w:val="NoSpacing"/>
                              </w:pPr>
                              <w:r>
                                <w:t>Project Title</w:t>
                              </w:r>
                            </w:p>
                            <w:p w:rsidR="00657584" w:rsidRPr="00E860E7" w:rsidRDefault="00657584" w:rsidP="00657584"/>
                            <w:p w:rsidR="00657584" w:rsidRDefault="00657584" w:rsidP="00657584">
                              <w:pPr>
                                <w:pStyle w:val="NoSpacing"/>
                              </w:pPr>
                              <w:r>
                                <w:t>Sit te vide ludus convenire, sed legere argumentum at. His oporteat laboramus ut, sit feugiat efficiendi at. Graece euripidis est ne, amet posse honestatis cum eu.</w:t>
                              </w:r>
                            </w:p>
                            <w:p w:rsidR="00657584" w:rsidRPr="0006242F" w:rsidRDefault="00657584" w:rsidP="00657584">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31AFB" id="Text Box 103" o:spid="_x0000_s1076" type="#_x0000_t202" style="position:absolute;margin-left:70.5pt;margin-top:98.85pt;width:342pt;height:9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" fillcolor="white [3201]" stroked="f" strokeweight=".5pt">
                  <v:textbox>
                    <w:txbxContent>
                      <w:p w:rsidR="00657584" w:rsidRDefault="00657584" w:rsidP="00657584">
                        <w:pPr>
                          <w:pStyle w:val="NoSpacing"/>
                        </w:pPr>
                        <w:r>
                          <w:t>Project Title</w:t>
                        </w:r>
                      </w:p>
                      <w:p w:rsidR="00657584" w:rsidRPr="00E860E7" w:rsidRDefault="00657584" w:rsidP="00657584"/>
                      <w:p w:rsidR="00657584" w:rsidRDefault="00657584" w:rsidP="00657584">
                        <w:pPr>
                          <w:pStyle w:val="NoSpacing"/>
                        </w:pPr>
                        <w:r>
                          <w:t>Sit te vide ludus convenire, sed legere argumentum at. His oporteat laboramus ut, sit feugiat efficiendi at. Graece euripidis est ne, amet posse honestatis cum eu.</w:t>
                        </w:r>
                      </w:p>
                      <w:p w:rsidR="00657584" w:rsidRPr="0006242F" w:rsidRDefault="00657584" w:rsidP="00657584">
                        <w:pPr>
                          <w:rPr>
                            <w:lang w:val="en-CA"/>
                          </w:rPr>
                        </w:pPr>
                      </w:p>
                    </w:txbxContent>
                  </v:textbox>
                </v:shape>
              </w:pict>
            </mc:Fallback>
          </mc:AlternateContent>
        </w:r>
        <w:r>
          <w:rPr>
            <w:noProof/>
            <w:lang w:val="en-CA" w:eastAsia="en-CA"/>
          </w:rPr>
          <mc:AlternateContent>
            <mc:Choice Requires="wps">
              <w:drawing>
                <wp:anchor distT="0" distB="0" distL="114300" distR="114300" simplePos="0" relativeHeight="251723776" behindDoc="0" locked="0" layoutInCell="1" allowOverlap="1" wp14:anchorId="43AAFA87" wp14:editId="1159D760">
                  <wp:simplePos x="0" y="0"/>
                  <wp:positionH relativeFrom="column">
                    <wp:posOffset>971550</wp:posOffset>
                  </wp:positionH>
                  <wp:positionV relativeFrom="paragraph">
                    <wp:posOffset>4899025</wp:posOffset>
                  </wp:positionV>
                  <wp:extent cx="628650" cy="295275"/>
                  <wp:effectExtent l="0" t="0" r="19050" b="28575"/>
                  <wp:wrapNone/>
                  <wp:docPr id="104" name="Text Box 104"/>
                  <wp:cNvGraphicFramePr/>
                  <a:graphic xmlns:a="http://schemas.openxmlformats.org/drawingml/2006/main">
                    <a:graphicData uri="http://schemas.microsoft.com/office/word/2010/wordprocessingShape">
                      <wps:wsp>
                        <wps:cNvSpPr txBox="1"/>
                        <wps:spPr>
                          <a:xfrm>
                            <a:off x="0" y="0"/>
                            <a:ext cx="628650" cy="295275"/>
                          </a:xfrm>
                          <a:prstGeom prst="rect">
                            <a:avLst/>
                          </a:prstGeom>
                          <a:solidFill>
                            <a:schemeClr val="lt1"/>
                          </a:solidFill>
                          <a:ln w="6350">
                            <a:solidFill>
                              <a:prstClr val="black"/>
                            </a:solidFill>
                          </a:ln>
                        </wps:spPr>
                        <wps:txbx>
                          <w:txbxContent>
                            <w:p w:rsidR="00657584" w:rsidRPr="00E860E7" w:rsidRDefault="00657584" w:rsidP="00657584">
                              <w:pPr>
                                <w:jc w:val="center"/>
                                <w:rPr>
                                  <w:lang w:val="en-CA"/>
                                </w:rPr>
                              </w:pPr>
                              <w:r>
                                <w:rPr>
                                  <w:lang w:val="en-CA"/>
                                </w:rPr>
                                <w:t>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AFA87" id="Text Box 104" o:spid="_x0000_s1077" type="#_x0000_t202" style="position:absolute;margin-left:76.5pt;margin-top:385.75pt;width:49.5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" fillcolor="white [3201]" strokeweight=".5pt">
                  <v:textbox>
                    <w:txbxContent>
                      <w:p w:rsidR="00657584" w:rsidRPr="00E860E7" w:rsidRDefault="00657584" w:rsidP="00657584">
                        <w:pPr>
                          <w:jc w:val="center"/>
                          <w:rPr>
                            <w:lang w:val="en-CA"/>
                          </w:rPr>
                        </w:pPr>
                        <w:r>
                          <w:rPr>
                            <w:lang w:val="en-CA"/>
                          </w:rPr>
                          <w:t>Link</w:t>
                        </w:r>
                      </w:p>
                    </w:txbxContent>
                  </v:textbox>
                </v:shape>
              </w:pict>
            </mc:Fallback>
          </mc:AlternateContent>
        </w:r>
        <w:r>
          <w:rPr>
            <w:noProof/>
            <w:lang w:val="en-CA" w:eastAsia="en-CA"/>
          </w:rPr>
          <mc:AlternateContent>
            <mc:Choice Requires="wps">
              <w:drawing>
                <wp:anchor distT="0" distB="0" distL="114300" distR="114300" simplePos="0" relativeHeight="251716608" behindDoc="0" locked="0" layoutInCell="1" allowOverlap="1" wp14:anchorId="3EA8388B" wp14:editId="568E0EF3">
                  <wp:simplePos x="0" y="0"/>
                  <wp:positionH relativeFrom="column">
                    <wp:posOffset>838200</wp:posOffset>
                  </wp:positionH>
                  <wp:positionV relativeFrom="paragraph">
                    <wp:posOffset>1198244</wp:posOffset>
                  </wp:positionV>
                  <wp:extent cx="4457700" cy="1304926"/>
                  <wp:effectExtent l="0" t="0" r="19050" b="28575"/>
                  <wp:wrapNone/>
                  <wp:docPr id="105" name="Text Box 105"/>
                  <wp:cNvGraphicFramePr/>
                  <a:graphic xmlns:a="http://schemas.openxmlformats.org/drawingml/2006/main">
                    <a:graphicData uri="http://schemas.microsoft.com/office/word/2010/wordprocessingShape">
                      <wps:wsp>
                        <wps:cNvSpPr txBox="1"/>
                        <wps:spPr>
                          <a:xfrm>
                            <a:off x="0" y="0"/>
                            <a:ext cx="4457700" cy="1304926"/>
                          </a:xfrm>
                          <a:prstGeom prst="rect">
                            <a:avLst/>
                          </a:prstGeom>
                          <a:solidFill>
                            <a:schemeClr val="lt1"/>
                          </a:solidFill>
                          <a:ln w="6350">
                            <a:solidFill>
                              <a:prstClr val="black"/>
                            </a:solidFill>
                          </a:ln>
                        </wps:spPr>
                        <wps:txbx>
                          <w:txbxContent>
                            <w:p w:rsidR="00657584" w:rsidRPr="0006242F" w:rsidRDefault="00657584" w:rsidP="00657584">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8388B" id="Text Box 105" o:spid="_x0000_s1078" type="#_x0000_t202" style="position:absolute;margin-left:66pt;margin-top:94.35pt;width:351pt;height:102.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" fillcolor="white [3201]" strokeweight=".5pt">
                  <v:textbox>
                    <w:txbxContent>
                      <w:p w:rsidR="00657584" w:rsidRPr="0006242F" w:rsidRDefault="00657584" w:rsidP="00657584">
                        <w:pPr>
                          <w:rPr>
                            <w:lang w:val="en-CA"/>
                          </w:rPr>
                        </w:pPr>
                      </w:p>
                    </w:txbxContent>
                  </v:textbox>
                </v:shape>
              </w:pict>
            </mc:Fallback>
          </mc:AlternateContent>
        </w:r>
        <w:r>
          <w:rPr>
            <w:noProof/>
            <w:lang w:val="en-CA" w:eastAsia="en-CA"/>
          </w:rPr>
          <mc:AlternateContent>
            <mc:Choice Requires="wps">
              <w:drawing>
                <wp:anchor distT="0" distB="0" distL="114300" distR="114300" simplePos="0" relativeHeight="251719680" behindDoc="0" locked="0" layoutInCell="1" allowOverlap="1" wp14:anchorId="22E0740B" wp14:editId="17D095D4">
                  <wp:simplePos x="0" y="0"/>
                  <wp:positionH relativeFrom="column">
                    <wp:posOffset>1028700</wp:posOffset>
                  </wp:positionH>
                  <wp:positionV relativeFrom="paragraph">
                    <wp:posOffset>5636895</wp:posOffset>
                  </wp:positionV>
                  <wp:extent cx="3886200" cy="885825"/>
                  <wp:effectExtent l="0" t="0" r="0" b="9525"/>
                  <wp:wrapSquare wrapText="bothSides"/>
                  <wp:docPr id="106" name="Text Box 106"/>
                  <wp:cNvGraphicFramePr/>
                  <a:graphic xmlns:a="http://schemas.openxmlformats.org/drawingml/2006/main">
                    <a:graphicData uri="http://schemas.microsoft.com/office/word/2010/wordprocessingShape">
                      <wps:wsp>
                        <wps:cNvSpPr txBox="1"/>
                        <wps:spPr>
                          <a:xfrm>
                            <a:off x="0" y="0"/>
                            <a:ext cx="3886200" cy="8858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657584" w:rsidRPr="004D4514" w:rsidRDefault="00657584" w:rsidP="00657584">
                              <w:pPr>
                                <w:jc w:val="cente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4514">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FOOTER</w:t>
                              </w:r>
                            </w:p>
                            <w:p w:rsidR="00657584" w:rsidRPr="000B333F" w:rsidRDefault="00657584" w:rsidP="00657584">
                              <w:pPr>
                                <w:rPr>
                                  <w:color w:val="BFBFBF" w:themeColor="background2"/>
                                </w:rPr>
                              </w:pPr>
                              <w:r>
                                <w:rPr>
                                  <w:color w:val="BFBFBF" w:themeColor="background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E0740B" id="Text Box 106" o:spid="_x0000_s1079" type="#_x0000_t202" style="position:absolute;margin-left:81pt;margin-top:443.85pt;width:306pt;height:69.7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" filled="f" stroked="f">
                  <v:textbox>
                    <w:txbxContent>
                      <w:p w:rsidR="00657584" w:rsidRPr="004D4514" w:rsidRDefault="00657584" w:rsidP="00657584">
                        <w:pPr>
                          <w:jc w:val="cente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4514">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FOOTER</w:t>
                        </w:r>
                      </w:p>
                      <w:p w:rsidR="00657584" w:rsidRPr="000B333F" w:rsidRDefault="00657584" w:rsidP="00657584">
                        <w:pPr>
                          <w:rPr>
                            <w:color w:val="BFBFBF" w:themeColor="background2"/>
                          </w:rPr>
                        </w:pPr>
                        <w:r>
                          <w:rPr>
                            <w:color w:val="BFBFBF" w:themeColor="background2"/>
                          </w:rPr>
                          <w:t xml:space="preserve"> </w:t>
                        </w:r>
                      </w:p>
                    </w:txbxContent>
                  </v:textbox>
                  <w10:wrap type="square"/>
                </v:shape>
              </w:pict>
            </mc:Fallback>
          </mc:AlternateContent>
        </w:r>
        <w:r>
          <w:rPr>
            <w:noProof/>
            <w:lang w:val="en-CA" w:eastAsia="en-CA"/>
          </w:rPr>
          <mc:AlternateContent>
            <mc:Choice Requires="wps">
              <w:drawing>
                <wp:anchor distT="0" distB="0" distL="114300" distR="114300" simplePos="0" relativeHeight="251718656" behindDoc="0" locked="0" layoutInCell="1" allowOverlap="1" wp14:anchorId="38109299" wp14:editId="6ED4D457">
                  <wp:simplePos x="0" y="0"/>
                  <wp:positionH relativeFrom="column">
                    <wp:posOffset>238125</wp:posOffset>
                  </wp:positionH>
                  <wp:positionV relativeFrom="paragraph">
                    <wp:posOffset>5392420</wp:posOffset>
                  </wp:positionV>
                  <wp:extent cx="5600700" cy="1143000"/>
                  <wp:effectExtent l="0" t="0" r="19050" b="19050"/>
                  <wp:wrapSquare wrapText="bothSides"/>
                  <wp:docPr id="107" name="Rectangle 107"/>
                  <wp:cNvGraphicFramePr/>
                  <a:graphic xmlns:a="http://schemas.openxmlformats.org/drawingml/2006/main">
                    <a:graphicData uri="http://schemas.microsoft.com/office/word/2010/wordprocessingShape">
                      <wps:wsp>
                        <wps:cNvSpPr/>
                        <wps:spPr>
                          <a:xfrm>
                            <a:off x="0" y="0"/>
                            <a:ext cx="5600700" cy="1143000"/>
                          </a:xfrm>
                          <a:prstGeom prst="rect">
                            <a:avLst/>
                          </a:prstGeom>
                          <a:solidFill>
                            <a:schemeClr val="accent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E5D085" id="Rectangle 107" o:spid="_x0000_s1026" style="position:absolute;margin-left:18.75pt;margin-top:424.6pt;width:441pt;height:90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" fillcolor="#499bc9 [3204]" strokecolor="#8f0700 [1608]" strokeweight="2pt">
                  <w10:wrap type="square"/>
                </v:rect>
              </w:pict>
            </mc:Fallback>
          </mc:AlternateContent>
        </w:r>
        <w:r>
          <w:rPr>
            <w:noProof/>
            <w:lang w:val="en-CA" w:eastAsia="en-CA"/>
          </w:rPr>
          <mc:AlternateContent>
            <mc:Choice Requires="wpg">
              <w:drawing>
                <wp:anchor distT="0" distB="0" distL="114300" distR="114300" simplePos="0" relativeHeight="251720704" behindDoc="0" locked="0" layoutInCell="1" allowOverlap="1" wp14:anchorId="75E308DC" wp14:editId="21D7D87C">
                  <wp:simplePos x="0" y="0"/>
                  <wp:positionH relativeFrom="column">
                    <wp:posOffset>238125</wp:posOffset>
                  </wp:positionH>
                  <wp:positionV relativeFrom="paragraph">
                    <wp:posOffset>247015</wp:posOffset>
                  </wp:positionV>
                  <wp:extent cx="5600700" cy="6289675"/>
                  <wp:effectExtent l="0" t="0" r="19050" b="15875"/>
                  <wp:wrapSquare wrapText="bothSides"/>
                  <wp:docPr id="108" name="Group 108"/>
                  <wp:cNvGraphicFramePr/>
                  <a:graphic xmlns:a="http://schemas.openxmlformats.org/drawingml/2006/main">
                    <a:graphicData uri="http://schemas.microsoft.com/office/word/2010/wordprocessingGroup">
                      <wpg:wgp>
                        <wpg:cNvGrpSpPr/>
                        <wpg:grpSpPr>
                          <a:xfrm>
                            <a:off x="0" y="0"/>
                            <a:ext cx="5600700" cy="6289675"/>
                            <a:chOff x="0" y="0"/>
                            <a:chExt cx="5600700" cy="6289675"/>
                          </a:xfrm>
                        </wpg:grpSpPr>
                        <wps:wsp>
                          <wps:cNvPr id="109" name="Rectangle 109"/>
                          <wps:cNvSpPr/>
                          <wps:spPr>
                            <a:xfrm>
                              <a:off x="0" y="0"/>
                              <a:ext cx="5600700" cy="6289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Text Box 110"/>
                          <wps:cNvSpPr txBox="1"/>
                          <wps:spPr>
                            <a:xfrm>
                              <a:off x="114300" y="0"/>
                              <a:ext cx="1323975"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657584" w:rsidRPr="004D4514" w:rsidRDefault="00657584" w:rsidP="00657584">
                                <w:pP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4514">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Text Box 111"/>
                          <wps:cNvSpPr txBox="1"/>
                          <wps:spPr>
                            <a:xfrm>
                              <a:off x="361951" y="952499"/>
                              <a:ext cx="4857750" cy="3752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657584" w:rsidRPr="000B333F" w:rsidRDefault="00657584" w:rsidP="00657584">
                                <w:pPr>
                                  <w:rPr>
                                    <w:color w:val="BFBFBF" w:themeColor="background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Text Box 112"/>
                          <wps:cNvSpPr txBox="1"/>
                          <wps:spPr>
                            <a:xfrm>
                              <a:off x="2076450" y="142875"/>
                              <a:ext cx="3524250" cy="4286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657584" w:rsidRPr="004D4514" w:rsidRDefault="00657584" w:rsidP="00657584">
                                <w:pP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4514">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Services</w:t>
                                </w:r>
                                <w:r w:rsidRPr="004D4514">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About Us</w:t>
                                </w:r>
                                <w:r w:rsidRPr="004D4514">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Community</w:t>
                                </w:r>
                                <w:r w:rsidRPr="004D4514">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Contact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E308DC" id="Group 108" o:spid="_x0000_s1080" style="position:absolute;margin-left:18.75pt;margin-top:19.45pt;width:441pt;height:495.25pt;z-index:251720704;mso-width-relative:margin;mso-height-relative:margin" coordsize="56007,62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">
                  <v:rect id="Rectangle 109" o:spid="_x0000_s1081" style="position:absolute;width:56007;height:6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" filled="f" strokecolor="black [3213]" strokeweight="2pt"/>
                  <v:shape id="Text Box 110" o:spid="_x0000_s1082" type="#_x0000_t202" style="position:absolute;left:1143;width:13239;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rsidR="00657584" w:rsidRPr="004D4514" w:rsidRDefault="00657584" w:rsidP="00657584">
                          <w:pP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4514">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 </w:t>
                          </w:r>
                        </w:p>
                      </w:txbxContent>
                    </v:textbox>
                  </v:shape>
                  <v:shape id="Text Box 111" o:spid="_x0000_s1083" type="#_x0000_t202" style="position:absolute;left:3619;top:9524;width:48578;height:37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rsidR="00657584" w:rsidRPr="000B333F" w:rsidRDefault="00657584" w:rsidP="00657584">
                          <w:pPr>
                            <w:rPr>
                              <w:color w:val="BFBFBF" w:themeColor="background2"/>
                            </w:rPr>
                          </w:pPr>
                        </w:p>
                      </w:txbxContent>
                    </v:textbox>
                  </v:shape>
                  <v:shape id="Text Box 112" o:spid="_x0000_s1084" type="#_x0000_t202" style="position:absolute;left:20764;top:1428;width:35243;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" filled="f" stroked="f">
                    <v:textbox>
                      <w:txbxContent>
                        <w:p w:rsidR="00657584" w:rsidRPr="004D4514" w:rsidRDefault="00657584" w:rsidP="00657584">
                          <w:pP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4514">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Services</w:t>
                          </w:r>
                          <w:r w:rsidRPr="004D4514">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About Us</w:t>
                          </w:r>
                          <w:r w:rsidRPr="004D4514">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Community</w:t>
                          </w:r>
                          <w:r w:rsidRPr="004D4514">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Contact</w:t>
                          </w:r>
                        </w:p>
                      </w:txbxContent>
                    </v:textbox>
                  </v:shape>
                  <w10:wrap type="square"/>
                </v:group>
              </w:pict>
            </mc:Fallback>
          </mc:AlternateContent>
        </w:r>
        <w:r>
          <w:rPr>
            <w:noProof/>
            <w:lang w:val="en-CA" w:eastAsia="en-CA"/>
          </w:rPr>
          <mc:AlternateContent>
            <mc:Choice Requires="wps">
              <w:drawing>
                <wp:anchor distT="0" distB="0" distL="114300" distR="114300" simplePos="0" relativeHeight="251717632" behindDoc="0" locked="0" layoutInCell="1" allowOverlap="1" wp14:anchorId="7098CA8F" wp14:editId="309FD506">
                  <wp:simplePos x="0" y="0"/>
                  <wp:positionH relativeFrom="column">
                    <wp:posOffset>238125</wp:posOffset>
                  </wp:positionH>
                  <wp:positionV relativeFrom="paragraph">
                    <wp:posOffset>247650</wp:posOffset>
                  </wp:positionV>
                  <wp:extent cx="5600700" cy="688975"/>
                  <wp:effectExtent l="0" t="0" r="19050" b="15875"/>
                  <wp:wrapSquare wrapText="bothSides"/>
                  <wp:docPr id="113" name="Rectangle 113"/>
                  <wp:cNvGraphicFramePr/>
                  <a:graphic xmlns:a="http://schemas.openxmlformats.org/drawingml/2006/main">
                    <a:graphicData uri="http://schemas.microsoft.com/office/word/2010/wordprocessingShape">
                      <wps:wsp>
                        <wps:cNvSpPr/>
                        <wps:spPr>
                          <a:xfrm>
                            <a:off x="0" y="0"/>
                            <a:ext cx="5600700" cy="688975"/>
                          </a:xfrm>
                          <a:prstGeom prst="rect">
                            <a:avLst/>
                          </a:prstGeom>
                          <a:solidFill>
                            <a:schemeClr val="accent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9EA1F" id="Rectangle 113" o:spid="_x0000_s1026" style="position:absolute;margin-left:18.75pt;margin-top:19.5pt;width:441pt;height:54.2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" fillcolor="#499bc9 [3204]" strokecolor="#8f0700 [1608]" strokeweight="2pt">
                  <w10:wrap type="square"/>
                </v:rect>
              </w:pict>
            </mc:Fallback>
          </mc:AlternateContent>
        </w:r>
      </w:ins>
    </w:p>
    <w:p w:rsidR="00657584" w:rsidRDefault="00657584" w:rsidP="00B458F0">
      <w:pPr>
        <w:pStyle w:val="Heading1"/>
        <w:rPr>
          <w:ins w:id="83" w:author="Kevin" w:date="2017-03-23T21:06:00Z"/>
        </w:rPr>
      </w:pPr>
    </w:p>
    <w:p w:rsidR="00657584" w:rsidRDefault="00657584" w:rsidP="00657584">
      <w:pPr>
        <w:pStyle w:val="Body"/>
        <w:rPr>
          <w:ins w:id="84" w:author="Kevin" w:date="2017-03-23T21:06:00Z"/>
          <w:rFonts w:asciiTheme="majorHAnsi" w:eastAsiaTheme="majorEastAsia" w:hAnsiTheme="majorHAnsi" w:cstheme="majorBidi"/>
          <w:color w:val="2F759E" w:themeColor="accent1" w:themeShade="BF"/>
          <w:sz w:val="32"/>
          <w:szCs w:val="32"/>
        </w:rPr>
        <w:pPrChange w:id="85" w:author="Kevin" w:date="2017-03-23T21:06:00Z">
          <w:pPr/>
        </w:pPrChange>
      </w:pPr>
      <w:ins w:id="86" w:author="Kevin" w:date="2017-03-23T21:06:00Z">
        <w:r>
          <w:br w:type="page"/>
        </w:r>
      </w:ins>
    </w:p>
    <w:p w:rsidR="00657584" w:rsidRDefault="00657584" w:rsidP="00657584">
      <w:pPr>
        <w:pStyle w:val="Title"/>
        <w:rPr>
          <w:ins w:id="87" w:author="Kevin" w:date="2017-03-23T21:12:00Z"/>
          <w:rFonts w:asciiTheme="majorHAnsi" w:hAnsiTheme="majorHAnsi" w:cstheme="majorHAnsi"/>
        </w:rPr>
      </w:pPr>
      <w:ins w:id="88" w:author="Kevin" w:date="2017-03-23T21:12:00Z">
        <w:r>
          <w:rPr>
            <w:rFonts w:asciiTheme="majorHAnsi" w:hAnsiTheme="majorHAnsi" w:cstheme="majorHAnsi"/>
          </w:rPr>
          <w:lastRenderedPageBreak/>
          <w:t xml:space="preserve">Projects Page </w:t>
        </w:r>
        <w:r>
          <w:rPr>
            <w:rFonts w:asciiTheme="majorHAnsi" w:hAnsiTheme="majorHAnsi" w:cstheme="majorHAnsi"/>
          </w:rPr>
          <w:t xml:space="preserve">Print </w:t>
        </w:r>
        <w:r>
          <w:rPr>
            <w:rFonts w:asciiTheme="majorHAnsi" w:hAnsiTheme="majorHAnsi" w:cstheme="majorHAnsi"/>
          </w:rPr>
          <w:t>Layout</w:t>
        </w:r>
      </w:ins>
    </w:p>
    <w:p w:rsidR="00657584" w:rsidRDefault="00657584" w:rsidP="00657584">
      <w:pPr>
        <w:rPr>
          <w:ins w:id="89" w:author="Kevin" w:date="2017-03-23T21:12:00Z"/>
        </w:rPr>
      </w:pPr>
      <w:ins w:id="90" w:author="Kevin" w:date="2017-03-23T21:12:00Z">
        <w:r>
          <w:rPr>
            <w:noProof/>
            <w:lang w:val="en-CA" w:eastAsia="en-CA"/>
          </w:rPr>
          <mc:AlternateContent>
            <mc:Choice Requires="wps">
              <w:drawing>
                <wp:anchor distT="0" distB="0" distL="114300" distR="114300" simplePos="0" relativeHeight="251739136" behindDoc="0" locked="0" layoutInCell="1" allowOverlap="1" wp14:anchorId="556EBF10" wp14:editId="14A4B2B0">
                  <wp:simplePos x="0" y="0"/>
                  <wp:positionH relativeFrom="column">
                    <wp:posOffset>1990725</wp:posOffset>
                  </wp:positionH>
                  <wp:positionV relativeFrom="paragraph">
                    <wp:posOffset>3560445</wp:posOffset>
                  </wp:positionV>
                  <wp:extent cx="3438525" cy="1247775"/>
                  <wp:effectExtent l="0" t="0" r="28575" b="28575"/>
                  <wp:wrapNone/>
                  <wp:docPr id="114" name="Text Box 114"/>
                  <wp:cNvGraphicFramePr/>
                  <a:graphic xmlns:a="http://schemas.openxmlformats.org/drawingml/2006/main">
                    <a:graphicData uri="http://schemas.microsoft.com/office/word/2010/wordprocessingShape">
                      <wps:wsp>
                        <wps:cNvSpPr txBox="1"/>
                        <wps:spPr>
                          <a:xfrm>
                            <a:off x="0" y="0"/>
                            <a:ext cx="3438525" cy="1247775"/>
                          </a:xfrm>
                          <a:prstGeom prst="rect">
                            <a:avLst/>
                          </a:prstGeom>
                          <a:solidFill>
                            <a:schemeClr val="lt1"/>
                          </a:solidFill>
                          <a:ln w="6350">
                            <a:solidFill>
                              <a:prstClr val="black"/>
                            </a:solidFill>
                          </a:ln>
                        </wps:spPr>
                        <wps:txbx>
                          <w:txbxContent>
                            <w:p w:rsidR="00657584" w:rsidRDefault="00657584" w:rsidP="00657584">
                              <w:pPr>
                                <w:pStyle w:val="NoSpacing"/>
                              </w:pPr>
                              <w:r>
                                <w:t>Heading</w:t>
                              </w:r>
                            </w:p>
                            <w:p w:rsidR="00657584" w:rsidRPr="00E860E7" w:rsidRDefault="00657584" w:rsidP="00657584"/>
                            <w:p w:rsidR="00657584" w:rsidRDefault="00657584" w:rsidP="00657584">
                              <w:pPr>
                                <w:pStyle w:val="NoSpacing"/>
                              </w:pPr>
                              <w:r>
                                <w:t>Sit te vide ludus convenire, sed legere argumentum at. His oporteat laboramus ut, sit feugiat efficiendi at. Graece euripidis est ne, amet posse honestatis cum eu.</w:t>
                              </w:r>
                            </w:p>
                            <w:p w:rsidR="00657584" w:rsidRPr="0006242F" w:rsidRDefault="00657584" w:rsidP="00657584">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EBF10" id="Text Box 114" o:spid="_x0000_s1085" type="#_x0000_t202" style="position:absolute;margin-left:156.75pt;margin-top:280.35pt;width:270.75pt;height:98.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" fillcolor="white [3201]" strokeweight=".5pt">
                  <v:textbox>
                    <w:txbxContent>
                      <w:p w:rsidR="00657584" w:rsidRDefault="00657584" w:rsidP="00657584">
                        <w:pPr>
                          <w:pStyle w:val="NoSpacing"/>
                        </w:pPr>
                        <w:r>
                          <w:t>Heading</w:t>
                        </w:r>
                      </w:p>
                      <w:p w:rsidR="00657584" w:rsidRPr="00E860E7" w:rsidRDefault="00657584" w:rsidP="00657584"/>
                      <w:p w:rsidR="00657584" w:rsidRDefault="00657584" w:rsidP="00657584">
                        <w:pPr>
                          <w:pStyle w:val="NoSpacing"/>
                        </w:pPr>
                        <w:r>
                          <w:t>Sit te vide ludus convenire, sed legere argumentum at. His oporteat laboramus ut, sit feugiat efficiendi at. Graece euripidis est ne, amet posse honestatis cum eu.</w:t>
                        </w:r>
                      </w:p>
                      <w:p w:rsidR="00657584" w:rsidRPr="0006242F" w:rsidRDefault="00657584" w:rsidP="00657584">
                        <w:pPr>
                          <w:rPr>
                            <w:lang w:val="en-CA"/>
                          </w:rPr>
                        </w:pPr>
                      </w:p>
                    </w:txbxContent>
                  </v:textbox>
                </v:shape>
              </w:pict>
            </mc:Fallback>
          </mc:AlternateContent>
        </w:r>
        <w:r>
          <w:rPr>
            <w:noProof/>
            <w:lang w:val="en-CA" w:eastAsia="en-CA"/>
          </w:rPr>
          <mc:AlternateContent>
            <mc:Choice Requires="wps">
              <w:drawing>
                <wp:anchor distT="0" distB="0" distL="114300" distR="114300" simplePos="0" relativeHeight="251738112" behindDoc="0" locked="0" layoutInCell="1" allowOverlap="1" wp14:anchorId="0D67D6AB" wp14:editId="63A31198">
                  <wp:simplePos x="0" y="0"/>
                  <wp:positionH relativeFrom="column">
                    <wp:posOffset>838200</wp:posOffset>
                  </wp:positionH>
                  <wp:positionV relativeFrom="paragraph">
                    <wp:posOffset>3560445</wp:posOffset>
                  </wp:positionV>
                  <wp:extent cx="1152525" cy="1085850"/>
                  <wp:effectExtent l="0" t="0" r="28575" b="19050"/>
                  <wp:wrapNone/>
                  <wp:docPr id="115" name="Oval 115"/>
                  <wp:cNvGraphicFramePr/>
                  <a:graphic xmlns:a="http://schemas.openxmlformats.org/drawingml/2006/main">
                    <a:graphicData uri="http://schemas.microsoft.com/office/word/2010/wordprocessingShape">
                      <wps:wsp>
                        <wps:cNvSpPr/>
                        <wps:spPr>
                          <a:xfrm>
                            <a:off x="0" y="0"/>
                            <a:ext cx="1152525" cy="108585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7584" w:rsidRPr="00CE4D0D" w:rsidRDefault="00657584" w:rsidP="00657584">
                              <w:pPr>
                                <w:jc w:val="center"/>
                                <w:rPr>
                                  <w:lang w:val="en-CA"/>
                                </w:rPr>
                              </w:pPr>
                              <w:r w:rsidRPr="00736F54">
                                <w:rPr>
                                  <w:highlight w:val="black"/>
                                  <w:lang w:val="en-CA"/>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67D6AB" id="Oval 115" o:spid="_x0000_s1086" style="position:absolute;margin-left:66pt;margin-top:280.35pt;width:90.75pt;height:8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" fillcolor="white [3212]" strokecolor="black [3213]" strokeweight="2pt">
                  <v:textbox>
                    <w:txbxContent>
                      <w:p w:rsidR="00657584" w:rsidRPr="00CE4D0D" w:rsidRDefault="00657584" w:rsidP="00657584">
                        <w:pPr>
                          <w:jc w:val="center"/>
                          <w:rPr>
                            <w:lang w:val="en-CA"/>
                          </w:rPr>
                        </w:pPr>
                        <w:r w:rsidRPr="00736F54">
                          <w:rPr>
                            <w:highlight w:val="black"/>
                            <w:lang w:val="en-CA"/>
                          </w:rPr>
                          <w:t>Image</w:t>
                        </w:r>
                      </w:p>
                    </w:txbxContent>
                  </v:textbox>
                </v:oval>
              </w:pict>
            </mc:Fallback>
          </mc:AlternateContent>
        </w:r>
        <w:r>
          <w:rPr>
            <w:noProof/>
            <w:lang w:val="en-CA" w:eastAsia="en-CA"/>
          </w:rPr>
          <mc:AlternateContent>
            <mc:Choice Requires="wps">
              <w:drawing>
                <wp:anchor distT="0" distB="0" distL="114300" distR="114300" simplePos="0" relativeHeight="251734016" behindDoc="0" locked="0" layoutInCell="1" allowOverlap="1" wp14:anchorId="01E6EC42" wp14:editId="13025301">
                  <wp:simplePos x="0" y="0"/>
                  <wp:positionH relativeFrom="column">
                    <wp:posOffset>838200</wp:posOffset>
                  </wp:positionH>
                  <wp:positionV relativeFrom="paragraph">
                    <wp:posOffset>2503170</wp:posOffset>
                  </wp:positionV>
                  <wp:extent cx="3438525" cy="1057275"/>
                  <wp:effectExtent l="0" t="0" r="28575" b="28575"/>
                  <wp:wrapNone/>
                  <wp:docPr id="116" name="Text Box 116"/>
                  <wp:cNvGraphicFramePr/>
                  <a:graphic xmlns:a="http://schemas.openxmlformats.org/drawingml/2006/main">
                    <a:graphicData uri="http://schemas.microsoft.com/office/word/2010/wordprocessingShape">
                      <wps:wsp>
                        <wps:cNvSpPr txBox="1"/>
                        <wps:spPr>
                          <a:xfrm>
                            <a:off x="0" y="0"/>
                            <a:ext cx="3438525" cy="1057275"/>
                          </a:xfrm>
                          <a:prstGeom prst="rect">
                            <a:avLst/>
                          </a:prstGeom>
                          <a:solidFill>
                            <a:schemeClr val="lt1"/>
                          </a:solidFill>
                          <a:ln w="6350">
                            <a:solidFill>
                              <a:prstClr val="black"/>
                            </a:solidFill>
                          </a:ln>
                        </wps:spPr>
                        <wps:txbx>
                          <w:txbxContent>
                            <w:p w:rsidR="00657584" w:rsidRDefault="00657584" w:rsidP="00657584">
                              <w:pPr>
                                <w:pStyle w:val="NoSpacing"/>
                              </w:pPr>
                              <w:r>
                                <w:t>Heading</w:t>
                              </w:r>
                            </w:p>
                            <w:p w:rsidR="00657584" w:rsidRPr="00E860E7" w:rsidRDefault="00657584" w:rsidP="00657584"/>
                            <w:p w:rsidR="00657584" w:rsidRDefault="00657584" w:rsidP="00657584">
                              <w:pPr>
                                <w:pStyle w:val="NoSpacing"/>
                              </w:pPr>
                              <w:r>
                                <w:t>Sit te vide ludus convenire, sed legere argumentum at. His oporteat laboramus ut, sit feugiat efficiendi at.</w:t>
                              </w:r>
                            </w:p>
                            <w:p w:rsidR="00657584" w:rsidRPr="0006242F" w:rsidRDefault="00657584" w:rsidP="00657584">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6EC42" id="Text Box 116" o:spid="_x0000_s1087" type="#_x0000_t202" style="position:absolute;margin-left:66pt;margin-top:197.1pt;width:270.75pt;height:83.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" fillcolor="white [3201]" strokeweight=".5pt">
                  <v:textbox>
                    <w:txbxContent>
                      <w:p w:rsidR="00657584" w:rsidRDefault="00657584" w:rsidP="00657584">
                        <w:pPr>
                          <w:pStyle w:val="NoSpacing"/>
                        </w:pPr>
                        <w:r>
                          <w:t>Heading</w:t>
                        </w:r>
                      </w:p>
                      <w:p w:rsidR="00657584" w:rsidRPr="00E860E7" w:rsidRDefault="00657584" w:rsidP="00657584"/>
                      <w:p w:rsidR="00657584" w:rsidRDefault="00657584" w:rsidP="00657584">
                        <w:pPr>
                          <w:pStyle w:val="NoSpacing"/>
                        </w:pPr>
                        <w:r>
                          <w:t>Sit te vide ludus convenire, sed legere argumentum at. His oporteat laboramus ut, sit feugiat efficiendi at.</w:t>
                        </w:r>
                      </w:p>
                      <w:p w:rsidR="00657584" w:rsidRPr="0006242F" w:rsidRDefault="00657584" w:rsidP="00657584">
                        <w:pPr>
                          <w:rPr>
                            <w:lang w:val="en-CA"/>
                          </w:rPr>
                        </w:pPr>
                      </w:p>
                    </w:txbxContent>
                  </v:textbox>
                </v:shape>
              </w:pict>
            </mc:Fallback>
          </mc:AlternateContent>
        </w:r>
        <w:r>
          <w:rPr>
            <w:noProof/>
            <w:lang w:val="en-CA" w:eastAsia="en-CA"/>
          </w:rPr>
          <mc:AlternateContent>
            <mc:Choice Requires="wps">
              <w:drawing>
                <wp:anchor distT="0" distB="0" distL="114300" distR="114300" simplePos="0" relativeHeight="251737088" behindDoc="0" locked="0" layoutInCell="1" allowOverlap="1" wp14:anchorId="5B371B97" wp14:editId="6C2A529C">
                  <wp:simplePos x="0" y="0"/>
                  <wp:positionH relativeFrom="column">
                    <wp:posOffset>4276725</wp:posOffset>
                  </wp:positionH>
                  <wp:positionV relativeFrom="paragraph">
                    <wp:posOffset>2503170</wp:posOffset>
                  </wp:positionV>
                  <wp:extent cx="1019175" cy="990600"/>
                  <wp:effectExtent l="0" t="0" r="28575" b="19050"/>
                  <wp:wrapNone/>
                  <wp:docPr id="117" name="Oval 117"/>
                  <wp:cNvGraphicFramePr/>
                  <a:graphic xmlns:a="http://schemas.openxmlformats.org/drawingml/2006/main">
                    <a:graphicData uri="http://schemas.microsoft.com/office/word/2010/wordprocessingShape">
                      <wps:wsp>
                        <wps:cNvSpPr/>
                        <wps:spPr>
                          <a:xfrm>
                            <a:off x="0" y="0"/>
                            <a:ext cx="1019175" cy="990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7584" w:rsidRPr="00736F54" w:rsidRDefault="00657584" w:rsidP="00657584">
                              <w:pPr>
                                <w:jc w:val="center"/>
                                <w:rPr>
                                  <w:lang w:val="en-CA"/>
                                </w:rPr>
                              </w:pPr>
                              <w:r w:rsidRPr="00736F54">
                                <w:rPr>
                                  <w:highlight w:val="black"/>
                                  <w:lang w:val="en-CA"/>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371B97" id="Oval 117" o:spid="_x0000_s1088" style="position:absolute;margin-left:336.75pt;margin-top:197.1pt;width:80.25pt;height:7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" fillcolor="white [3212]" strokecolor="black [3213]" strokeweight="2pt">
                  <v:textbox>
                    <w:txbxContent>
                      <w:p w:rsidR="00657584" w:rsidRPr="00736F54" w:rsidRDefault="00657584" w:rsidP="00657584">
                        <w:pPr>
                          <w:jc w:val="center"/>
                          <w:rPr>
                            <w:lang w:val="en-CA"/>
                          </w:rPr>
                        </w:pPr>
                        <w:r w:rsidRPr="00736F54">
                          <w:rPr>
                            <w:highlight w:val="black"/>
                            <w:lang w:val="en-CA"/>
                          </w:rPr>
                          <w:t>Image</w:t>
                        </w:r>
                      </w:p>
                    </w:txbxContent>
                  </v:textbox>
                </v:oval>
              </w:pict>
            </mc:Fallback>
          </mc:AlternateContent>
        </w:r>
        <w:r>
          <w:rPr>
            <w:noProof/>
            <w:lang w:val="en-CA" w:eastAsia="en-CA"/>
          </w:rPr>
          <mc:AlternateContent>
            <mc:Choice Requires="wps">
              <w:drawing>
                <wp:anchor distT="0" distB="0" distL="114300" distR="114300" simplePos="0" relativeHeight="251735040" behindDoc="0" locked="0" layoutInCell="1" allowOverlap="1" wp14:anchorId="2EB013F3" wp14:editId="33FA0CB2">
                  <wp:simplePos x="0" y="0"/>
                  <wp:positionH relativeFrom="column">
                    <wp:posOffset>895350</wp:posOffset>
                  </wp:positionH>
                  <wp:positionV relativeFrom="paragraph">
                    <wp:posOffset>1255395</wp:posOffset>
                  </wp:positionV>
                  <wp:extent cx="4343400" cy="118110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4343400" cy="1181100"/>
                          </a:xfrm>
                          <a:prstGeom prst="rect">
                            <a:avLst/>
                          </a:prstGeom>
                          <a:solidFill>
                            <a:schemeClr val="lt1"/>
                          </a:solidFill>
                          <a:ln w="6350">
                            <a:noFill/>
                          </a:ln>
                        </wps:spPr>
                        <wps:txbx>
                          <w:txbxContent>
                            <w:p w:rsidR="00657584" w:rsidRDefault="00657584" w:rsidP="00657584">
                              <w:pPr>
                                <w:pStyle w:val="NoSpacing"/>
                              </w:pPr>
                              <w:r>
                                <w:t>Project Title</w:t>
                              </w:r>
                            </w:p>
                            <w:p w:rsidR="00657584" w:rsidRPr="00E860E7" w:rsidRDefault="00657584" w:rsidP="00657584"/>
                            <w:p w:rsidR="00657584" w:rsidRDefault="00657584" w:rsidP="00657584">
                              <w:pPr>
                                <w:pStyle w:val="NoSpacing"/>
                              </w:pPr>
                              <w:r>
                                <w:t>Sit te vide ludus convenire, sed legere argumentum at. His oporteat laboramus ut, sit feugiat efficiendi at. Graece euripidis est ne, amet posse honestatis cum eu.</w:t>
                              </w:r>
                            </w:p>
                            <w:p w:rsidR="00657584" w:rsidRPr="0006242F" w:rsidRDefault="00657584" w:rsidP="00657584">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013F3" id="Text Box 118" o:spid="_x0000_s1089" type="#_x0000_t202" style="position:absolute;margin-left:70.5pt;margin-top:98.85pt;width:342pt;height:9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" fillcolor="white [3201]" stroked="f" strokeweight=".5pt">
                  <v:textbox>
                    <w:txbxContent>
                      <w:p w:rsidR="00657584" w:rsidRDefault="00657584" w:rsidP="00657584">
                        <w:pPr>
                          <w:pStyle w:val="NoSpacing"/>
                        </w:pPr>
                        <w:r>
                          <w:t>Project Title</w:t>
                        </w:r>
                      </w:p>
                      <w:p w:rsidR="00657584" w:rsidRPr="00E860E7" w:rsidRDefault="00657584" w:rsidP="00657584"/>
                      <w:p w:rsidR="00657584" w:rsidRDefault="00657584" w:rsidP="00657584">
                        <w:pPr>
                          <w:pStyle w:val="NoSpacing"/>
                        </w:pPr>
                        <w:r>
                          <w:t>Sit te vide ludus convenire, sed legere argumentum at. His oporteat laboramus ut, sit feugiat efficiendi at. Graece euripidis est ne, amet posse honestatis cum eu.</w:t>
                        </w:r>
                      </w:p>
                      <w:p w:rsidR="00657584" w:rsidRPr="0006242F" w:rsidRDefault="00657584" w:rsidP="00657584">
                        <w:pPr>
                          <w:rPr>
                            <w:lang w:val="en-CA"/>
                          </w:rPr>
                        </w:pPr>
                      </w:p>
                    </w:txbxContent>
                  </v:textbox>
                </v:shape>
              </w:pict>
            </mc:Fallback>
          </mc:AlternateContent>
        </w:r>
        <w:r>
          <w:rPr>
            <w:noProof/>
            <w:lang w:val="en-CA" w:eastAsia="en-CA"/>
          </w:rPr>
          <mc:AlternateContent>
            <mc:Choice Requires="wps">
              <w:drawing>
                <wp:anchor distT="0" distB="0" distL="114300" distR="114300" simplePos="0" relativeHeight="251736064" behindDoc="0" locked="0" layoutInCell="1" allowOverlap="1" wp14:anchorId="1AC5E414" wp14:editId="34CB9DD2">
                  <wp:simplePos x="0" y="0"/>
                  <wp:positionH relativeFrom="column">
                    <wp:posOffset>971550</wp:posOffset>
                  </wp:positionH>
                  <wp:positionV relativeFrom="paragraph">
                    <wp:posOffset>4899025</wp:posOffset>
                  </wp:positionV>
                  <wp:extent cx="628650" cy="295275"/>
                  <wp:effectExtent l="0" t="0" r="19050" b="28575"/>
                  <wp:wrapNone/>
                  <wp:docPr id="119" name="Text Box 119"/>
                  <wp:cNvGraphicFramePr/>
                  <a:graphic xmlns:a="http://schemas.openxmlformats.org/drawingml/2006/main">
                    <a:graphicData uri="http://schemas.microsoft.com/office/word/2010/wordprocessingShape">
                      <wps:wsp>
                        <wps:cNvSpPr txBox="1"/>
                        <wps:spPr>
                          <a:xfrm>
                            <a:off x="0" y="0"/>
                            <a:ext cx="628650" cy="295275"/>
                          </a:xfrm>
                          <a:prstGeom prst="rect">
                            <a:avLst/>
                          </a:prstGeom>
                          <a:solidFill>
                            <a:schemeClr val="lt1"/>
                          </a:solidFill>
                          <a:ln w="6350">
                            <a:solidFill>
                              <a:prstClr val="black"/>
                            </a:solidFill>
                          </a:ln>
                        </wps:spPr>
                        <wps:txbx>
                          <w:txbxContent>
                            <w:p w:rsidR="00657584" w:rsidRPr="00E860E7" w:rsidRDefault="00657584" w:rsidP="00657584">
                              <w:pPr>
                                <w:jc w:val="center"/>
                                <w:rPr>
                                  <w:lang w:val="en-CA"/>
                                </w:rPr>
                              </w:pPr>
                              <w:r>
                                <w:rPr>
                                  <w:lang w:val="en-CA"/>
                                </w:rPr>
                                <w:t>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5E414" id="Text Box 119" o:spid="_x0000_s1090" type="#_x0000_t202" style="position:absolute;margin-left:76.5pt;margin-top:385.75pt;width:49.5pt;height:23.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" fillcolor="white [3201]" strokeweight=".5pt">
                  <v:textbox>
                    <w:txbxContent>
                      <w:p w:rsidR="00657584" w:rsidRPr="00E860E7" w:rsidRDefault="00657584" w:rsidP="00657584">
                        <w:pPr>
                          <w:jc w:val="center"/>
                          <w:rPr>
                            <w:lang w:val="en-CA"/>
                          </w:rPr>
                        </w:pPr>
                        <w:r>
                          <w:rPr>
                            <w:lang w:val="en-CA"/>
                          </w:rPr>
                          <w:t>Link</w:t>
                        </w:r>
                      </w:p>
                    </w:txbxContent>
                  </v:textbox>
                </v:shape>
              </w:pict>
            </mc:Fallback>
          </mc:AlternateContent>
        </w:r>
        <w:r>
          <w:rPr>
            <w:noProof/>
            <w:lang w:val="en-CA" w:eastAsia="en-CA"/>
          </w:rPr>
          <mc:AlternateContent>
            <mc:Choice Requires="wps">
              <w:drawing>
                <wp:anchor distT="0" distB="0" distL="114300" distR="114300" simplePos="0" relativeHeight="251728896" behindDoc="0" locked="0" layoutInCell="1" allowOverlap="1" wp14:anchorId="027250DE" wp14:editId="76950460">
                  <wp:simplePos x="0" y="0"/>
                  <wp:positionH relativeFrom="column">
                    <wp:posOffset>838200</wp:posOffset>
                  </wp:positionH>
                  <wp:positionV relativeFrom="paragraph">
                    <wp:posOffset>1198244</wp:posOffset>
                  </wp:positionV>
                  <wp:extent cx="4457700" cy="1304926"/>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4457700" cy="1304926"/>
                          </a:xfrm>
                          <a:prstGeom prst="rect">
                            <a:avLst/>
                          </a:prstGeom>
                          <a:solidFill>
                            <a:schemeClr val="lt1"/>
                          </a:solidFill>
                          <a:ln w="6350">
                            <a:solidFill>
                              <a:prstClr val="black"/>
                            </a:solidFill>
                          </a:ln>
                        </wps:spPr>
                        <wps:txbx>
                          <w:txbxContent>
                            <w:p w:rsidR="00657584" w:rsidRPr="0006242F" w:rsidRDefault="00657584" w:rsidP="00657584">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250DE" id="Text Box 120" o:spid="_x0000_s1091" type="#_x0000_t202" style="position:absolute;margin-left:66pt;margin-top:94.35pt;width:351pt;height:102.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" fillcolor="white [3201]" strokeweight=".5pt">
                  <v:textbox>
                    <w:txbxContent>
                      <w:p w:rsidR="00657584" w:rsidRPr="0006242F" w:rsidRDefault="00657584" w:rsidP="00657584">
                        <w:pPr>
                          <w:rPr>
                            <w:lang w:val="en-CA"/>
                          </w:rPr>
                        </w:pPr>
                      </w:p>
                    </w:txbxContent>
                  </v:textbox>
                </v:shape>
              </w:pict>
            </mc:Fallback>
          </mc:AlternateContent>
        </w:r>
        <w:r>
          <w:rPr>
            <w:noProof/>
            <w:lang w:val="en-CA" w:eastAsia="en-CA"/>
          </w:rPr>
          <mc:AlternateContent>
            <mc:Choice Requires="wps">
              <w:drawing>
                <wp:anchor distT="0" distB="0" distL="114300" distR="114300" simplePos="0" relativeHeight="251731968" behindDoc="0" locked="0" layoutInCell="1" allowOverlap="1" wp14:anchorId="4DD5CBC4" wp14:editId="1DF6F68C">
                  <wp:simplePos x="0" y="0"/>
                  <wp:positionH relativeFrom="column">
                    <wp:posOffset>1028700</wp:posOffset>
                  </wp:positionH>
                  <wp:positionV relativeFrom="paragraph">
                    <wp:posOffset>5636895</wp:posOffset>
                  </wp:positionV>
                  <wp:extent cx="3886200" cy="885825"/>
                  <wp:effectExtent l="0" t="0" r="0" b="9525"/>
                  <wp:wrapSquare wrapText="bothSides"/>
                  <wp:docPr id="121" name="Text Box 121"/>
                  <wp:cNvGraphicFramePr/>
                  <a:graphic xmlns:a="http://schemas.openxmlformats.org/drawingml/2006/main">
                    <a:graphicData uri="http://schemas.microsoft.com/office/word/2010/wordprocessingShape">
                      <wps:wsp>
                        <wps:cNvSpPr txBox="1"/>
                        <wps:spPr>
                          <a:xfrm>
                            <a:off x="0" y="0"/>
                            <a:ext cx="3886200" cy="885825"/>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rsidR="00657584" w:rsidRPr="004D4514" w:rsidRDefault="00657584" w:rsidP="00657584">
                              <w:pPr>
                                <w:jc w:val="cente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4514">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FOOTER</w:t>
                              </w:r>
                            </w:p>
                            <w:p w:rsidR="00657584" w:rsidRPr="000B333F" w:rsidRDefault="00657584" w:rsidP="00657584">
                              <w:pPr>
                                <w:rPr>
                                  <w:color w:val="BFBFBF" w:themeColor="background2"/>
                                </w:rPr>
                              </w:pPr>
                              <w:r>
                                <w:rPr>
                                  <w:color w:val="BFBFBF" w:themeColor="background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D5CBC4" id="Text Box 121" o:spid="_x0000_s1092" type="#_x0000_t202" style="position:absolute;margin-left:81pt;margin-top:443.85pt;width:306pt;height:69.7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" fillcolor="white [3212]" stroked="f">
                  <v:textbox>
                    <w:txbxContent>
                      <w:p w:rsidR="00657584" w:rsidRPr="004D4514" w:rsidRDefault="00657584" w:rsidP="00657584">
                        <w:pPr>
                          <w:jc w:val="cente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4514">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FOOTER</w:t>
                        </w:r>
                      </w:p>
                      <w:p w:rsidR="00657584" w:rsidRPr="000B333F" w:rsidRDefault="00657584" w:rsidP="00657584">
                        <w:pPr>
                          <w:rPr>
                            <w:color w:val="BFBFBF" w:themeColor="background2"/>
                          </w:rPr>
                        </w:pPr>
                        <w:r>
                          <w:rPr>
                            <w:color w:val="BFBFBF" w:themeColor="background2"/>
                          </w:rPr>
                          <w:t xml:space="preserve"> </w:t>
                        </w:r>
                      </w:p>
                    </w:txbxContent>
                  </v:textbox>
                  <w10:wrap type="square"/>
                </v:shape>
              </w:pict>
            </mc:Fallback>
          </mc:AlternateContent>
        </w:r>
        <w:r>
          <w:rPr>
            <w:noProof/>
            <w:lang w:val="en-CA" w:eastAsia="en-CA"/>
          </w:rPr>
          <mc:AlternateContent>
            <mc:Choice Requires="wps">
              <w:drawing>
                <wp:anchor distT="0" distB="0" distL="114300" distR="114300" simplePos="0" relativeHeight="251730944" behindDoc="0" locked="0" layoutInCell="1" allowOverlap="1" wp14:anchorId="265D1242" wp14:editId="5B9226B2">
                  <wp:simplePos x="0" y="0"/>
                  <wp:positionH relativeFrom="column">
                    <wp:posOffset>238125</wp:posOffset>
                  </wp:positionH>
                  <wp:positionV relativeFrom="paragraph">
                    <wp:posOffset>5392420</wp:posOffset>
                  </wp:positionV>
                  <wp:extent cx="5600700" cy="1143000"/>
                  <wp:effectExtent l="0" t="0" r="19050" b="19050"/>
                  <wp:wrapSquare wrapText="bothSides"/>
                  <wp:docPr id="122" name="Rectangle 122"/>
                  <wp:cNvGraphicFramePr/>
                  <a:graphic xmlns:a="http://schemas.openxmlformats.org/drawingml/2006/main">
                    <a:graphicData uri="http://schemas.microsoft.com/office/word/2010/wordprocessingShape">
                      <wps:wsp>
                        <wps:cNvSpPr/>
                        <wps:spPr>
                          <a:xfrm>
                            <a:off x="0" y="0"/>
                            <a:ext cx="5600700" cy="1143000"/>
                          </a:xfrm>
                          <a:prstGeom prst="rect">
                            <a:avLst/>
                          </a:prstGeom>
                          <a:solidFill>
                            <a:schemeClr val="bg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198251" id="Rectangle 122" o:spid="_x0000_s1026" style="position:absolute;margin-left:18.75pt;margin-top:424.6pt;width:441pt;height:90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" fillcolor="white [3212]" strokecolor="black [3213]" strokeweight="2pt">
                  <w10:wrap type="square"/>
                </v:rect>
              </w:pict>
            </mc:Fallback>
          </mc:AlternateContent>
        </w:r>
        <w:r>
          <w:rPr>
            <w:noProof/>
            <w:lang w:val="en-CA" w:eastAsia="en-CA"/>
          </w:rPr>
          <mc:AlternateContent>
            <mc:Choice Requires="wpg">
              <w:drawing>
                <wp:anchor distT="0" distB="0" distL="114300" distR="114300" simplePos="0" relativeHeight="251732992" behindDoc="0" locked="0" layoutInCell="1" allowOverlap="1" wp14:anchorId="10E367C3" wp14:editId="7F10694B">
                  <wp:simplePos x="0" y="0"/>
                  <wp:positionH relativeFrom="column">
                    <wp:posOffset>238125</wp:posOffset>
                  </wp:positionH>
                  <wp:positionV relativeFrom="paragraph">
                    <wp:posOffset>247015</wp:posOffset>
                  </wp:positionV>
                  <wp:extent cx="5600700" cy="6289675"/>
                  <wp:effectExtent l="0" t="0" r="19050" b="15875"/>
                  <wp:wrapSquare wrapText="bothSides"/>
                  <wp:docPr id="123" name="Group 123"/>
                  <wp:cNvGraphicFramePr/>
                  <a:graphic xmlns:a="http://schemas.openxmlformats.org/drawingml/2006/main">
                    <a:graphicData uri="http://schemas.microsoft.com/office/word/2010/wordprocessingGroup">
                      <wpg:wgp>
                        <wpg:cNvGrpSpPr/>
                        <wpg:grpSpPr>
                          <a:xfrm>
                            <a:off x="0" y="0"/>
                            <a:ext cx="5600700" cy="6289675"/>
                            <a:chOff x="0" y="0"/>
                            <a:chExt cx="5600700" cy="6289675"/>
                          </a:xfrm>
                        </wpg:grpSpPr>
                        <wps:wsp>
                          <wps:cNvPr id="124" name="Rectangle 124"/>
                          <wps:cNvSpPr/>
                          <wps:spPr>
                            <a:xfrm>
                              <a:off x="0" y="0"/>
                              <a:ext cx="5600700" cy="6289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Text Box 125"/>
                          <wps:cNvSpPr txBox="1"/>
                          <wps:spPr>
                            <a:xfrm>
                              <a:off x="114300" y="0"/>
                              <a:ext cx="1323975"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657584" w:rsidRPr="004D4514" w:rsidRDefault="00657584" w:rsidP="00657584">
                                <w:pP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4514">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361951" y="952499"/>
                              <a:ext cx="4857750" cy="375285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657584" w:rsidRPr="000B333F" w:rsidRDefault="00657584" w:rsidP="00657584">
                                <w:pPr>
                                  <w:rPr>
                                    <w:color w:val="BFBFBF" w:themeColor="background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Text Box 127"/>
                          <wps:cNvSpPr txBox="1"/>
                          <wps:spPr>
                            <a:xfrm>
                              <a:off x="2076450" y="142875"/>
                              <a:ext cx="3524250" cy="4286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657584" w:rsidRPr="004D4514" w:rsidRDefault="00657584" w:rsidP="00657584">
                                <w:pP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4514">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Services</w:t>
                                </w:r>
                                <w:r w:rsidRPr="004D4514">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About Us</w:t>
                                </w:r>
                                <w:r w:rsidRPr="004D4514">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Community</w:t>
                                </w:r>
                                <w:r w:rsidRPr="004D4514">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Contact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E367C3" id="Group 123" o:spid="_x0000_s1093" style="position:absolute;margin-left:18.75pt;margin-top:19.45pt;width:441pt;height:495.25pt;z-index:251732992;mso-width-relative:margin;mso-height-relative:margin" coordsize="56007,62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">
                  <v:rect id="Rectangle 124" o:spid="_x0000_s1094" style="position:absolute;width:56007;height:6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" filled="f" strokecolor="black [3213]" strokeweight="2pt"/>
                  <v:shape id="Text Box 125" o:spid="_x0000_s1095" type="#_x0000_t202" style="position:absolute;left:1143;width:13239;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rsidR="00657584" w:rsidRPr="004D4514" w:rsidRDefault="00657584" w:rsidP="00657584">
                          <w:pPr>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4514">
                            <w:rPr>
                              <w:noProof/>
                              <w:color w:val="000000" w:themeColor="text1"/>
                              <w:sz w:val="72"/>
                              <w:szCs w:val="72"/>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LOGO </w:t>
                          </w:r>
                        </w:p>
                      </w:txbxContent>
                    </v:textbox>
                  </v:shape>
                  <v:shape id="Text Box 126" o:spid="_x0000_s1096" type="#_x0000_t202" style="position:absolute;left:3619;top:9524;width:48578;height:37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rsidR="00657584" w:rsidRPr="000B333F" w:rsidRDefault="00657584" w:rsidP="00657584">
                          <w:pPr>
                            <w:rPr>
                              <w:color w:val="BFBFBF" w:themeColor="background2"/>
                            </w:rPr>
                          </w:pPr>
                        </w:p>
                      </w:txbxContent>
                    </v:textbox>
                  </v:shape>
                  <v:shape id="Text Box 127" o:spid="_x0000_s1097" type="#_x0000_t202" style="position:absolute;left:20764;top:1428;width:35243;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" filled="f" stroked="f">
                    <v:textbox>
                      <w:txbxContent>
                        <w:p w:rsidR="00657584" w:rsidRPr="004D4514" w:rsidRDefault="00657584" w:rsidP="00657584">
                          <w:pPr>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4514">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Services</w:t>
                          </w:r>
                          <w:r w:rsidRPr="004D4514">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About Us</w:t>
                          </w:r>
                          <w:r w:rsidRPr="004D4514">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Community</w:t>
                          </w:r>
                          <w:r w:rsidRPr="004D4514">
                            <w:rPr>
                              <w:noProof/>
                              <w:color w:val="000000" w:themeColor="text1"/>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Contact</w:t>
                          </w:r>
                        </w:p>
                      </w:txbxContent>
                    </v:textbox>
                  </v:shape>
                  <w10:wrap type="square"/>
                </v:group>
              </w:pict>
            </mc:Fallback>
          </mc:AlternateContent>
        </w:r>
        <w:r>
          <w:rPr>
            <w:noProof/>
            <w:lang w:val="en-CA" w:eastAsia="en-CA"/>
          </w:rPr>
          <mc:AlternateContent>
            <mc:Choice Requires="wps">
              <w:drawing>
                <wp:anchor distT="0" distB="0" distL="114300" distR="114300" simplePos="0" relativeHeight="251729920" behindDoc="0" locked="0" layoutInCell="1" allowOverlap="1" wp14:anchorId="33A4710F" wp14:editId="46922E61">
                  <wp:simplePos x="0" y="0"/>
                  <wp:positionH relativeFrom="column">
                    <wp:posOffset>238125</wp:posOffset>
                  </wp:positionH>
                  <wp:positionV relativeFrom="paragraph">
                    <wp:posOffset>247650</wp:posOffset>
                  </wp:positionV>
                  <wp:extent cx="5600700" cy="688975"/>
                  <wp:effectExtent l="0" t="0" r="19050" b="15875"/>
                  <wp:wrapSquare wrapText="bothSides"/>
                  <wp:docPr id="128" name="Rectangle 128"/>
                  <wp:cNvGraphicFramePr/>
                  <a:graphic xmlns:a="http://schemas.openxmlformats.org/drawingml/2006/main">
                    <a:graphicData uri="http://schemas.microsoft.com/office/word/2010/wordprocessingShape">
                      <wps:wsp>
                        <wps:cNvSpPr/>
                        <wps:spPr>
                          <a:xfrm>
                            <a:off x="0" y="0"/>
                            <a:ext cx="5600700" cy="688975"/>
                          </a:xfrm>
                          <a:prstGeom prst="rect">
                            <a:avLst/>
                          </a:prstGeom>
                          <a:solidFill>
                            <a:schemeClr val="bg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ABB8FC" id="Rectangle 128" o:spid="_x0000_s1026" style="position:absolute;margin-left:18.75pt;margin-top:19.5pt;width:441pt;height:54.2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" fillcolor="white [3212]" strokecolor="#8f0700 [1608]" strokeweight="2pt">
                  <w10:wrap type="square"/>
                </v:rect>
              </w:pict>
            </mc:Fallback>
          </mc:AlternateContent>
        </w:r>
      </w:ins>
    </w:p>
    <w:p w:rsidR="00657584" w:rsidRDefault="00657584">
      <w:pPr>
        <w:rPr>
          <w:ins w:id="91" w:author="Kevin" w:date="2017-03-23T21:11:00Z"/>
          <w:rFonts w:asciiTheme="majorHAnsi" w:eastAsiaTheme="majorEastAsia" w:hAnsiTheme="majorHAnsi" w:cstheme="majorBidi"/>
          <w:color w:val="2F759E" w:themeColor="accent1" w:themeShade="BF"/>
          <w:sz w:val="32"/>
          <w:szCs w:val="32"/>
        </w:rPr>
      </w:pPr>
      <w:ins w:id="92" w:author="Kevin" w:date="2017-03-23T21:11:00Z">
        <w:r>
          <w:br w:type="page"/>
        </w:r>
      </w:ins>
    </w:p>
    <w:p w:rsidR="00B458F0" w:rsidRPr="007333BF" w:rsidRDefault="00B458F0" w:rsidP="00B458F0">
      <w:pPr>
        <w:pStyle w:val="Heading1"/>
      </w:pPr>
      <w:bookmarkStart w:id="93" w:name="_Toc478066913"/>
      <w:r>
        <w:lastRenderedPageBreak/>
        <w:t xml:space="preserve">Appendix C: </w:t>
      </w:r>
      <w:r>
        <w:t>Milestone #3 Skeleton Site with Layout, Tables and Forms</w:t>
      </w:r>
      <w:bookmarkEnd w:id="93"/>
    </w:p>
    <w:p w:rsidR="00B458F0" w:rsidRPr="004454E1" w:rsidRDefault="00B458F0" w:rsidP="00B458F0">
      <w:pPr>
        <w:pStyle w:val="NormalWeb"/>
        <w:spacing w:before="0" w:beforeAutospacing="0" w:after="0" w:afterAutospacing="0"/>
        <w:rPr>
          <w:rFonts w:ascii="Helvetica Neue" w:hAnsi="Helvetica Neue"/>
          <w:color w:val="000000"/>
          <w:sz w:val="22"/>
          <w:szCs w:val="22"/>
          <w:u w:val="single"/>
        </w:rPr>
      </w:pPr>
    </w:p>
    <w:p w:rsidR="00F07C98" w:rsidRDefault="00F07C98" w:rsidP="00F07C98">
      <w:pPr>
        <w:pStyle w:val="NormalWeb"/>
        <w:spacing w:before="0" w:beforeAutospacing="0" w:after="0" w:afterAutospacing="0"/>
        <w:ind w:left="2880" w:firstLine="720"/>
        <w:rPr>
          <w:rFonts w:ascii="Helvetica Neue" w:hAnsi="Helvetica Neue"/>
          <w:b/>
          <w:bCs/>
          <w:color w:val="000000"/>
          <w:sz w:val="60"/>
          <w:szCs w:val="60"/>
        </w:rPr>
      </w:pPr>
    </w:p>
    <w:p w:rsidR="00F07C98" w:rsidRDefault="00F07C98" w:rsidP="00F07C98">
      <w:pPr>
        <w:pStyle w:val="NormalWeb"/>
        <w:spacing w:before="0" w:beforeAutospacing="0" w:after="0" w:afterAutospacing="0"/>
        <w:ind w:left="2880" w:firstLine="720"/>
        <w:rPr>
          <w:rFonts w:ascii="Helvetica Neue" w:hAnsi="Helvetica Neue"/>
          <w:b/>
          <w:bCs/>
          <w:color w:val="000000"/>
          <w:sz w:val="60"/>
          <w:szCs w:val="60"/>
        </w:rPr>
      </w:pPr>
    </w:p>
    <w:p w:rsidR="00F07C98" w:rsidRDefault="00F07C98" w:rsidP="00F07C98">
      <w:pPr>
        <w:pStyle w:val="NormalWeb"/>
        <w:spacing w:before="0" w:beforeAutospacing="0" w:after="0" w:afterAutospacing="0"/>
        <w:ind w:left="2880" w:firstLine="720"/>
        <w:rPr>
          <w:rFonts w:ascii="Helvetica Neue" w:hAnsi="Helvetica Neue"/>
          <w:b/>
          <w:bCs/>
          <w:color w:val="000000"/>
          <w:sz w:val="60"/>
          <w:szCs w:val="60"/>
        </w:rPr>
      </w:pPr>
    </w:p>
    <w:p w:rsidR="00F07C98" w:rsidRDefault="00F07C98" w:rsidP="00F07C98">
      <w:pPr>
        <w:pStyle w:val="NormalWeb"/>
        <w:spacing w:before="0" w:beforeAutospacing="0" w:after="0" w:afterAutospacing="0"/>
        <w:ind w:left="2880" w:firstLine="720"/>
        <w:rPr>
          <w:rFonts w:ascii="Helvetica Neue" w:hAnsi="Helvetica Neue"/>
          <w:b/>
          <w:bCs/>
          <w:color w:val="000000"/>
          <w:sz w:val="60"/>
          <w:szCs w:val="60"/>
        </w:rPr>
      </w:pPr>
    </w:p>
    <w:p w:rsidR="00F07C98" w:rsidRDefault="00F07C98" w:rsidP="00F07C98">
      <w:pPr>
        <w:pStyle w:val="NormalWeb"/>
        <w:spacing w:before="0" w:beforeAutospacing="0" w:after="0" w:afterAutospacing="0"/>
        <w:ind w:left="2880" w:firstLine="720"/>
        <w:rPr>
          <w:rFonts w:ascii="Helvetica Neue" w:hAnsi="Helvetica Neue"/>
          <w:b/>
          <w:bCs/>
          <w:color w:val="000000"/>
          <w:sz w:val="60"/>
          <w:szCs w:val="60"/>
        </w:rPr>
      </w:pPr>
      <w:r>
        <w:rPr>
          <w:rFonts w:ascii="Helvetica Neue" w:hAnsi="Helvetica Neue"/>
          <w:b/>
          <w:bCs/>
          <w:color w:val="000000"/>
          <w:sz w:val="60"/>
          <w:szCs w:val="60"/>
        </w:rPr>
        <w:t>APPENDIX C</w:t>
      </w:r>
      <w:r>
        <w:rPr>
          <w:rFonts w:ascii="Helvetica Neue" w:hAnsi="Helvetica Neue"/>
          <w:b/>
          <w:bCs/>
          <w:color w:val="000000"/>
          <w:sz w:val="60"/>
          <w:szCs w:val="60"/>
        </w:rPr>
        <w:t xml:space="preserve">: </w:t>
      </w:r>
    </w:p>
    <w:p w:rsidR="00F07C98" w:rsidRDefault="00F07C98" w:rsidP="00F07C98">
      <w:pPr>
        <w:pStyle w:val="NormalWeb"/>
        <w:spacing w:before="0" w:beforeAutospacing="0" w:after="0" w:afterAutospacing="0"/>
        <w:jc w:val="center"/>
        <w:rPr>
          <w:rFonts w:ascii="Helvetica Neue" w:hAnsi="Helvetica Neue"/>
          <w:b/>
          <w:bCs/>
          <w:color w:val="000000"/>
          <w:sz w:val="60"/>
          <w:szCs w:val="60"/>
        </w:rPr>
      </w:pPr>
      <w:r>
        <w:rPr>
          <w:rFonts w:ascii="Helvetica Neue" w:hAnsi="Helvetica Neue"/>
          <w:b/>
          <w:bCs/>
          <w:color w:val="000000"/>
          <w:sz w:val="60"/>
          <w:szCs w:val="60"/>
        </w:rPr>
        <w:t>MILESTONE #3</w:t>
      </w:r>
      <w:r>
        <w:rPr>
          <w:rFonts w:ascii="Helvetica Neue" w:hAnsi="Helvetica Neue"/>
          <w:b/>
          <w:bCs/>
          <w:color w:val="000000"/>
          <w:sz w:val="60"/>
          <w:szCs w:val="60"/>
        </w:rPr>
        <w:t xml:space="preserve"> </w:t>
      </w:r>
    </w:p>
    <w:p w:rsidR="00F07C98" w:rsidRDefault="00F07C98" w:rsidP="00F07C98">
      <w:pPr>
        <w:pStyle w:val="NormalWeb"/>
        <w:spacing w:before="0" w:beforeAutospacing="0" w:after="0" w:afterAutospacing="0"/>
        <w:jc w:val="center"/>
        <w:rPr>
          <w:rFonts w:ascii="Helvetica Neue" w:hAnsi="Helvetica Neue"/>
          <w:b/>
          <w:bCs/>
          <w:color w:val="000000"/>
          <w:sz w:val="60"/>
          <w:szCs w:val="60"/>
        </w:rPr>
      </w:pPr>
      <w:r>
        <w:rPr>
          <w:rFonts w:ascii="Helvetica Neue" w:hAnsi="Helvetica Neue"/>
          <w:b/>
          <w:bCs/>
          <w:color w:val="000000"/>
          <w:sz w:val="60"/>
          <w:szCs w:val="60"/>
        </w:rPr>
        <w:t>SKELETON SITE WITH</w:t>
      </w:r>
    </w:p>
    <w:p w:rsidR="00F07C98" w:rsidRDefault="00F07C98" w:rsidP="00F07C98">
      <w:pPr>
        <w:pStyle w:val="NormalWeb"/>
        <w:spacing w:before="0" w:beforeAutospacing="0" w:after="0" w:afterAutospacing="0"/>
        <w:jc w:val="center"/>
      </w:pPr>
      <w:r>
        <w:rPr>
          <w:rFonts w:ascii="Helvetica Neue" w:hAnsi="Helvetica Neue"/>
          <w:b/>
          <w:bCs/>
          <w:color w:val="000000"/>
          <w:sz w:val="60"/>
          <w:szCs w:val="60"/>
        </w:rPr>
        <w:t>LAYOUT, TABLES AND FORMS</w:t>
      </w:r>
    </w:p>
    <w:p w:rsidR="00F07C98" w:rsidRDefault="00F07C98">
      <w:pPr>
        <w:rPr>
          <w:rFonts w:ascii="Helvetica Neue" w:eastAsia="Times New Roman" w:hAnsi="Helvetica Neue"/>
          <w:color w:val="000000"/>
          <w:sz w:val="22"/>
          <w:szCs w:val="22"/>
          <w:bdr w:val="none" w:sz="0" w:space="0" w:color="auto"/>
          <w:lang w:val="en-CA" w:eastAsia="en-CA"/>
        </w:rPr>
      </w:pPr>
    </w:p>
    <w:p w:rsidR="00F07C98" w:rsidRDefault="00F07C98">
      <w:pPr>
        <w:rPr>
          <w:rFonts w:ascii="Helvetica Neue" w:eastAsia="Times New Roman" w:hAnsi="Helvetica Neue"/>
          <w:color w:val="000000"/>
          <w:sz w:val="22"/>
          <w:szCs w:val="22"/>
          <w:bdr w:val="none" w:sz="0" w:space="0" w:color="auto"/>
          <w:lang w:val="en-CA" w:eastAsia="en-CA"/>
        </w:rPr>
      </w:pPr>
      <w:r>
        <w:rPr>
          <w:rFonts w:ascii="Helvetica Neue" w:hAnsi="Helvetica Neue"/>
          <w:color w:val="000000"/>
          <w:sz w:val="22"/>
          <w:szCs w:val="22"/>
        </w:rPr>
        <w:br w:type="page"/>
      </w:r>
    </w:p>
    <w:p w:rsidR="00B458F0" w:rsidRPr="004454E1" w:rsidRDefault="00B458F0" w:rsidP="00B458F0">
      <w:pPr>
        <w:pStyle w:val="NormalWeb"/>
        <w:spacing w:before="0" w:beforeAutospacing="0" w:after="0" w:afterAutospacing="0"/>
        <w:rPr>
          <w:sz w:val="22"/>
          <w:szCs w:val="22"/>
        </w:rPr>
      </w:pPr>
      <w:r w:rsidRPr="004454E1">
        <w:rPr>
          <w:rFonts w:ascii="Helvetica Neue" w:hAnsi="Helvetica Neue"/>
          <w:color w:val="000000"/>
          <w:sz w:val="22"/>
          <w:szCs w:val="22"/>
        </w:rPr>
        <w:lastRenderedPageBreak/>
        <w:t xml:space="preserve">URL with </w:t>
      </w:r>
      <w:r>
        <w:rPr>
          <w:rFonts w:ascii="Helvetica Neue" w:hAnsi="Helvetica Neue"/>
          <w:color w:val="000000"/>
          <w:sz w:val="22"/>
          <w:szCs w:val="22"/>
        </w:rPr>
        <w:t xml:space="preserve">current completed website: </w:t>
      </w:r>
      <w:r w:rsidRPr="00AF00FB">
        <w:rPr>
          <w:rFonts w:ascii="Helvetica Neue" w:hAnsi="Helvetica Neue"/>
          <w:color w:val="000000"/>
          <w:sz w:val="22"/>
          <w:szCs w:val="22"/>
        </w:rPr>
        <w:t>http://students.bcitdev.com/A01005764/G26/</w:t>
      </w:r>
      <w:r>
        <w:rPr>
          <w:rFonts w:ascii="Helvetica Neue" w:hAnsi="Helvetica Neue"/>
          <w:color w:val="000000"/>
          <w:sz w:val="22"/>
          <w:szCs w:val="22"/>
        </w:rPr>
        <w:t>index</w:t>
      </w:r>
      <w:r w:rsidRPr="00AF00FB">
        <w:rPr>
          <w:rFonts w:ascii="Helvetica Neue" w:hAnsi="Helvetica Neue"/>
          <w:color w:val="000000"/>
          <w:sz w:val="22"/>
          <w:szCs w:val="22"/>
        </w:rPr>
        <w:t>.html</w:t>
      </w:r>
    </w:p>
    <w:p w:rsidR="00B458F0" w:rsidRDefault="00B458F0" w:rsidP="00B458F0"/>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COMPLETED ITEMS:</w:t>
      </w: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 xml:space="preserve">- Wireframes for planned site pages and additional necessary pages </w:t>
      </w:r>
    </w:p>
    <w:p w:rsidR="00B458F0" w:rsidRDefault="00B458F0" w:rsidP="00B458F0">
      <w:pPr>
        <w:pStyle w:val="NormalWeb"/>
        <w:spacing w:before="0" w:beforeAutospacing="0" w:after="0" w:afterAutospacing="0"/>
        <w:ind w:left="720" w:firstLine="720"/>
        <w:rPr>
          <w:rFonts w:ascii="Helvetica Neue" w:hAnsi="Helvetica Neue"/>
          <w:color w:val="000000"/>
          <w:sz w:val="22"/>
          <w:szCs w:val="22"/>
        </w:rPr>
      </w:pPr>
      <w:r>
        <w:rPr>
          <w:rFonts w:ascii="Helvetica Neue" w:hAnsi="Helvetica Neue"/>
          <w:color w:val="000000"/>
          <w:sz w:val="22"/>
          <w:szCs w:val="22"/>
        </w:rPr>
        <w:t>-included sitemap page for accessibility</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ind w:left="720"/>
        <w:rPr>
          <w:rFonts w:ascii="Helvetica Neue" w:hAnsi="Helvetica Neue"/>
          <w:color w:val="000000"/>
          <w:sz w:val="22"/>
          <w:szCs w:val="22"/>
        </w:rPr>
      </w:pPr>
      <w:r>
        <w:rPr>
          <w:rFonts w:ascii="Helvetica Neue" w:hAnsi="Helvetica Neue"/>
          <w:color w:val="000000"/>
          <w:sz w:val="22"/>
          <w:szCs w:val="22"/>
        </w:rPr>
        <w:t>- Created site prototype/template which includes common features across all site pages and external style sheet</w:t>
      </w:r>
    </w:p>
    <w:p w:rsidR="00B458F0" w:rsidRDefault="00B458F0" w:rsidP="00B458F0">
      <w:pPr>
        <w:pStyle w:val="NormalWeb"/>
        <w:spacing w:before="0" w:beforeAutospacing="0" w:after="0" w:afterAutospacing="0"/>
        <w:ind w:left="1440"/>
        <w:rPr>
          <w:rFonts w:ascii="Helvetica Neue" w:hAnsi="Helvetica Neue"/>
          <w:color w:val="000000"/>
          <w:sz w:val="22"/>
          <w:szCs w:val="22"/>
        </w:rPr>
      </w:pPr>
      <w:r>
        <w:rPr>
          <w:rFonts w:ascii="Helvetica Neue" w:hAnsi="Helvetica Neue"/>
          <w:color w:val="000000"/>
          <w:sz w:val="22"/>
          <w:szCs w:val="22"/>
        </w:rPr>
        <w:t>-header with functional banner and navigation bar, footer with relevant info and links, basic color scheme</w:t>
      </w:r>
    </w:p>
    <w:p w:rsidR="00B458F0" w:rsidRDefault="00B458F0" w:rsidP="00B458F0">
      <w:pPr>
        <w:pStyle w:val="NormalWeb"/>
        <w:spacing w:before="0" w:beforeAutospacing="0" w:after="0" w:afterAutospacing="0"/>
        <w:ind w:left="720" w:firstLine="72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 Group repository for shared work structure (Github) and assigned task roles to group members</w:t>
      </w: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r>
      <w:r>
        <w:rPr>
          <w:rFonts w:ascii="Helvetica Neue" w:hAnsi="Helvetica Neue"/>
          <w:color w:val="000000"/>
          <w:sz w:val="22"/>
          <w:szCs w:val="22"/>
        </w:rPr>
        <w:tab/>
        <w:t>-project manager and editor: Kevin</w:t>
      </w:r>
    </w:p>
    <w:p w:rsidR="00B458F0" w:rsidRDefault="00B458F0" w:rsidP="00B458F0">
      <w:pPr>
        <w:pStyle w:val="NormalWeb"/>
        <w:spacing w:before="0" w:beforeAutospacing="0" w:after="0" w:afterAutospacing="0"/>
        <w:ind w:left="720" w:firstLine="720"/>
        <w:rPr>
          <w:rFonts w:ascii="Helvetica Neue" w:hAnsi="Helvetica Neue"/>
          <w:color w:val="000000"/>
          <w:sz w:val="22"/>
          <w:szCs w:val="22"/>
        </w:rPr>
      </w:pPr>
      <w:r>
        <w:rPr>
          <w:rFonts w:ascii="Helvetica Neue" w:hAnsi="Helvetica Neue"/>
          <w:color w:val="000000"/>
          <w:sz w:val="22"/>
          <w:szCs w:val="22"/>
        </w:rPr>
        <w:t>-graphic designer: Toni</w:t>
      </w:r>
    </w:p>
    <w:p w:rsidR="00B458F0" w:rsidRDefault="00B458F0" w:rsidP="00B458F0">
      <w:pPr>
        <w:pStyle w:val="NormalWeb"/>
        <w:spacing w:before="0" w:beforeAutospacing="0" w:after="0" w:afterAutospacing="0"/>
        <w:ind w:left="720" w:firstLine="720"/>
        <w:rPr>
          <w:rFonts w:ascii="Helvetica Neue" w:hAnsi="Helvetica Neue"/>
          <w:color w:val="000000"/>
          <w:sz w:val="22"/>
          <w:szCs w:val="22"/>
        </w:rPr>
      </w:pPr>
      <w:r>
        <w:rPr>
          <w:rFonts w:ascii="Helvetica Neue" w:hAnsi="Helvetica Neue"/>
          <w:color w:val="000000"/>
          <w:sz w:val="22"/>
          <w:szCs w:val="22"/>
        </w:rPr>
        <w:t>-database administrator: Carlo</w:t>
      </w:r>
    </w:p>
    <w:p w:rsidR="00B458F0" w:rsidRDefault="00B458F0" w:rsidP="00B458F0">
      <w:pPr>
        <w:pStyle w:val="NormalWeb"/>
        <w:spacing w:before="0" w:beforeAutospacing="0" w:after="0" w:afterAutospacing="0"/>
        <w:ind w:left="720" w:firstLine="720"/>
        <w:rPr>
          <w:rFonts w:ascii="Helvetica Neue" w:hAnsi="Helvetica Neue"/>
          <w:color w:val="000000"/>
          <w:sz w:val="22"/>
          <w:szCs w:val="22"/>
        </w:rPr>
      </w:pPr>
      <w:r>
        <w:rPr>
          <w:rFonts w:ascii="Helvetica Neue" w:hAnsi="Helvetica Neue"/>
          <w:color w:val="000000"/>
          <w:sz w:val="22"/>
          <w:szCs w:val="22"/>
        </w:rPr>
        <w:t>-content manager: Raly</w:t>
      </w:r>
    </w:p>
    <w:p w:rsidR="00B458F0" w:rsidRDefault="00B458F0" w:rsidP="00B458F0">
      <w:pPr>
        <w:pStyle w:val="NormalWeb"/>
        <w:spacing w:before="0" w:beforeAutospacing="0" w:after="0" w:afterAutospacing="0"/>
        <w:ind w:left="720" w:firstLine="720"/>
        <w:rPr>
          <w:rFonts w:ascii="Helvetica Neue" w:hAnsi="Helvetica Neue"/>
          <w:color w:val="000000"/>
          <w:sz w:val="22"/>
          <w:szCs w:val="22"/>
        </w:rPr>
      </w:pPr>
    </w:p>
    <w:p w:rsidR="00B458F0" w:rsidRDefault="00B458F0" w:rsidP="00B458F0">
      <w:pPr>
        <w:pStyle w:val="NormalWeb"/>
        <w:spacing w:before="0" w:beforeAutospacing="0" w:after="0" w:afterAutospacing="0"/>
        <w:ind w:left="720" w:firstLine="720"/>
        <w:rPr>
          <w:rFonts w:ascii="Helvetica Neue" w:hAnsi="Helvetica Neue"/>
          <w:color w:val="000000"/>
          <w:sz w:val="22"/>
          <w:szCs w:val="22"/>
        </w:rPr>
      </w:pPr>
      <w:r>
        <w:rPr>
          <w:rFonts w:ascii="Helvetica Neue" w:hAnsi="Helvetica Neue"/>
          <w:color w:val="000000"/>
          <w:sz w:val="22"/>
          <w:szCs w:val="22"/>
        </w:rPr>
        <w:t>-all of us shared the roles of web developers/designers</w:t>
      </w: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-Implemented basic tables as image galleries featured on home page and projects page</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-Implemented basic forms on forum log-in page and contact us page</w:t>
      </w: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r>
      <w:r>
        <w:rPr>
          <w:rFonts w:ascii="Helvetica Neue" w:hAnsi="Helvetica Neue"/>
          <w:color w:val="000000"/>
          <w:sz w:val="22"/>
          <w:szCs w:val="22"/>
        </w:rPr>
        <w:tab/>
        <w:t>-correctly invoked PHP server-side processing on both pages</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 A/B Testing for color scheme, theme, and font</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-Corrected errors and edited Milestone #2 under Appendix B</w:t>
      </w:r>
    </w:p>
    <w:p w:rsidR="00B458F0" w:rsidRDefault="00B458F0" w:rsidP="00B458F0">
      <w:pPr>
        <w:pStyle w:val="NormalWeb"/>
        <w:spacing w:before="0" w:beforeAutospacing="0" w:after="0" w:afterAutospacing="0"/>
        <w:ind w:left="1440"/>
        <w:rPr>
          <w:rFonts w:ascii="Helvetica Neue" w:hAnsi="Helvetica Neue"/>
          <w:color w:val="000000"/>
          <w:sz w:val="22"/>
          <w:szCs w:val="22"/>
        </w:rPr>
      </w:pPr>
      <w:r>
        <w:rPr>
          <w:rFonts w:ascii="Helvetica Neue" w:hAnsi="Helvetica Neue"/>
          <w:color w:val="000000"/>
          <w:sz w:val="22"/>
          <w:szCs w:val="22"/>
        </w:rPr>
        <w:t>-Forum Page layout with comments is correctly included and page wireframe has been created pending Milestone #4 for inclusion</w:t>
      </w: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-Verified HTML and CSS files were validated using the W3C validators</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EXTRA WORK COMPLETED:</w:t>
      </w: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Our group added several features to the website in order to fit the theme of a web design company. A social media contact bar was created on the contact us page as a way for customers to reach us on multiple 3</w:t>
      </w:r>
      <w:r w:rsidRPr="00CF3ABE">
        <w:rPr>
          <w:rFonts w:ascii="Helvetica Neue" w:hAnsi="Helvetica Neue"/>
          <w:color w:val="000000"/>
          <w:sz w:val="22"/>
          <w:szCs w:val="22"/>
          <w:vertAlign w:val="superscript"/>
        </w:rPr>
        <w:t>rd</w:t>
      </w:r>
      <w:r>
        <w:rPr>
          <w:rFonts w:ascii="Helvetica Neue" w:hAnsi="Helvetica Neue"/>
          <w:color w:val="000000"/>
          <w:sz w:val="22"/>
          <w:szCs w:val="22"/>
        </w:rPr>
        <w:t xml:space="preserve"> party online platforms. In addition, we were able to create a favicon for our site, which we feel helped support the professional feel of our site. A small back-to-top button was added to the site template to improve navigation across all site pages. We picked an appropriate logo and title for our company, and based our site color scheme on the logo.</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KEY ISSUES ENCOUNTERED WITH THIS MILESTONE:</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The largest issue our group encountered with this milestone was time management in order to complete everything by the set due date. Knowing that this milestone would take a lot of extra time, our group met in advance to divide up the work and begin coding the wireframes. However, it was still a challenge to complete all the pages at our current schedule with the quality we wanted our pages to be at.</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In addition, troubleshooting the errors we experienced while formatting our site pages took a lot of excess time. This is the first major HTML project for all members of the team and writing the CSS document that applied the formatting that we wanted was a challenge.</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 xml:space="preserve">The team wanted to include additional features like flexbox design and Javascript animations; however, due to time constraints we were unable to both learn and apply these features in addition to the baseline required </w:t>
      </w:r>
      <w:r>
        <w:rPr>
          <w:rFonts w:ascii="Helvetica Neue" w:hAnsi="Helvetica Neue"/>
          <w:color w:val="000000"/>
          <w:sz w:val="22"/>
          <w:szCs w:val="22"/>
        </w:rPr>
        <w:lastRenderedPageBreak/>
        <w:t xml:space="preserve">features. After spending additional time on Javascript and PHP, for Milestone #4, we may be able to add a few of the features we wanted for Milestone #3. </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DEVIATIONS FROM MILESTONE 1 AND 2:</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One of the things our team deviated slightly was our color scheme. We had originally picked out a set color scheme for Milestone #2, but we wanted to keep our scheme consistent with our logo for Milestone #3. Using the color finder tool we learned about in class, we were able to make our colors consistent throughout our whole website based on an initial image.</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In addition to the pages we listed in our sitemap and layouts for milestone #2, we created 4 project pages that will be used to specifically identify the unique features we can add to customers’ websites. This number of project pages was edited down to 4 from the original 9 we had planned in on our projects page. This change was made so we could actually include functional links to other websites we have actually created, which will be added as content for the next milestone.</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In terms of content, we still want the goals and purpose of our site to remain the same. This content will be added in upcoming milestones and we are excited to add a multimedia image that has a video; a unique feature that we believe will differentiate our site from others.</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DOCUMENTATION OF WORK:</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noProof/>
        </w:rPr>
        <w:drawing>
          <wp:anchor distT="0" distB="0" distL="114300" distR="114300" simplePos="0" relativeHeight="251675648" behindDoc="1" locked="0" layoutInCell="1" allowOverlap="1" wp14:anchorId="0EA3A527" wp14:editId="37037E5E">
            <wp:simplePos x="0" y="0"/>
            <wp:positionH relativeFrom="margin">
              <wp:align>right</wp:align>
            </wp:positionH>
            <wp:positionV relativeFrom="paragraph">
              <wp:posOffset>213995</wp:posOffset>
            </wp:positionV>
            <wp:extent cx="6858000" cy="3286125"/>
            <wp:effectExtent l="0" t="0" r="0" b="9525"/>
            <wp:wrapTight wrapText="bothSides">
              <wp:wrapPolygon edited="0">
                <wp:start x="0" y="0"/>
                <wp:lineTo x="0" y="21537"/>
                <wp:lineTo x="21540" y="21537"/>
                <wp:lineTo x="2154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286125"/>
                    </a:xfrm>
                    <a:prstGeom prst="rect">
                      <a:avLst/>
                    </a:prstGeom>
                  </pic:spPr>
                </pic:pic>
              </a:graphicData>
            </a:graphic>
          </wp:anchor>
        </w:drawing>
      </w:r>
      <w:r>
        <w:rPr>
          <w:rFonts w:ascii="Helvetica Neue" w:hAnsi="Helvetica Neue"/>
          <w:color w:val="000000"/>
          <w:sz w:val="22"/>
          <w:szCs w:val="22"/>
        </w:rPr>
        <w:t>FRONT PAGE</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 xml:space="preserve">TABLE #1 </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noProof/>
        </w:rPr>
        <w:lastRenderedPageBreak/>
        <w:drawing>
          <wp:inline distT="0" distB="0" distL="0" distR="0" wp14:anchorId="1C13B4A4" wp14:editId="3B05BEE9">
            <wp:extent cx="6858000" cy="3298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298825"/>
                    </a:xfrm>
                    <a:prstGeom prst="rect">
                      <a:avLst/>
                    </a:prstGeom>
                  </pic:spPr>
                </pic:pic>
              </a:graphicData>
            </a:graphic>
          </wp:inline>
        </w:drawing>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TABLE #2</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noProof/>
        </w:rPr>
        <w:drawing>
          <wp:inline distT="0" distB="0" distL="0" distR="0" wp14:anchorId="6679C77C" wp14:editId="68E6CDE4">
            <wp:extent cx="6858000" cy="32931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293110"/>
                    </a:xfrm>
                    <a:prstGeom prst="rect">
                      <a:avLst/>
                    </a:prstGeom>
                  </pic:spPr>
                </pic:pic>
              </a:graphicData>
            </a:graphic>
          </wp:inline>
        </w:drawing>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FORM #1</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noProof/>
        </w:rPr>
        <w:lastRenderedPageBreak/>
        <w:drawing>
          <wp:inline distT="0" distB="0" distL="0" distR="0" wp14:anchorId="7975889A" wp14:editId="2D0687EA">
            <wp:extent cx="6858000" cy="32899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289935"/>
                    </a:xfrm>
                    <a:prstGeom prst="rect">
                      <a:avLst/>
                    </a:prstGeom>
                  </pic:spPr>
                </pic:pic>
              </a:graphicData>
            </a:graphic>
          </wp:inline>
        </w:drawing>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FORM #2</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noProof/>
        </w:rPr>
        <w:drawing>
          <wp:inline distT="0" distB="0" distL="0" distR="0" wp14:anchorId="6E98DB2B" wp14:editId="791D058A">
            <wp:extent cx="6858000" cy="32899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289935"/>
                    </a:xfrm>
                    <a:prstGeom prst="rect">
                      <a:avLst/>
                    </a:prstGeom>
                  </pic:spPr>
                </pic:pic>
              </a:graphicData>
            </a:graphic>
          </wp:inline>
        </w:drawing>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BASE CSS STYLESHEET</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noProof/>
        </w:rPr>
        <w:lastRenderedPageBreak/>
        <w:drawing>
          <wp:inline distT="0" distB="0" distL="0" distR="0" wp14:anchorId="696A8853" wp14:editId="36FCC879">
            <wp:extent cx="3733800" cy="42115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6583" cy="4237287"/>
                    </a:xfrm>
                    <a:prstGeom prst="rect">
                      <a:avLst/>
                    </a:prstGeom>
                  </pic:spPr>
                </pic:pic>
              </a:graphicData>
            </a:graphic>
          </wp:inline>
        </w:drawing>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TESTING</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Our A/B testing portion of the milestone included a short online survey that we get our friends and family members to fill out. In this survey, we asked 3 questions: Which font style is more appealing to you? (Tahoma or Abel), Which sample color scheme is more appealing to you? (Current or Original), and Which working color scheme appeals to you most? (Current Layout Color scheme or Original Layout Color Scheme)</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noProof/>
        </w:rPr>
        <w:drawing>
          <wp:anchor distT="0" distB="0" distL="114300" distR="114300" simplePos="0" relativeHeight="251672576" behindDoc="1" locked="0" layoutInCell="1" allowOverlap="1" wp14:anchorId="1AA38826" wp14:editId="0EAAEA81">
            <wp:simplePos x="0" y="0"/>
            <wp:positionH relativeFrom="margin">
              <wp:align>right</wp:align>
            </wp:positionH>
            <wp:positionV relativeFrom="paragraph">
              <wp:posOffset>229870</wp:posOffset>
            </wp:positionV>
            <wp:extent cx="3634105" cy="2713990"/>
            <wp:effectExtent l="0" t="0" r="4445" b="0"/>
            <wp:wrapTight wrapText="bothSides">
              <wp:wrapPolygon edited="0">
                <wp:start x="0" y="0"/>
                <wp:lineTo x="0" y="21378"/>
                <wp:lineTo x="21513" y="21378"/>
                <wp:lineTo x="2151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34105" cy="2713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4DF32264" wp14:editId="037B33C5">
            <wp:simplePos x="0" y="0"/>
            <wp:positionH relativeFrom="margin">
              <wp:align>left</wp:align>
            </wp:positionH>
            <wp:positionV relativeFrom="paragraph">
              <wp:posOffset>230505</wp:posOffset>
            </wp:positionV>
            <wp:extent cx="3173730" cy="1971675"/>
            <wp:effectExtent l="0" t="0" r="762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73730" cy="1971675"/>
                    </a:xfrm>
                    <a:prstGeom prst="rect">
                      <a:avLst/>
                    </a:prstGeom>
                  </pic:spPr>
                </pic:pic>
              </a:graphicData>
            </a:graphic>
            <wp14:sizeRelH relativeFrom="margin">
              <wp14:pctWidth>0</wp14:pctWidth>
            </wp14:sizeRelH>
            <wp14:sizeRelV relativeFrom="margin">
              <wp14:pctHeight>0</wp14:pctHeight>
            </wp14:sizeRelV>
          </wp:anchor>
        </w:drawing>
      </w:r>
      <w:r>
        <w:rPr>
          <w:rFonts w:ascii="Helvetica Neue" w:hAnsi="Helvetica Neue"/>
          <w:color w:val="000000"/>
          <w:sz w:val="22"/>
          <w:szCs w:val="22"/>
        </w:rPr>
        <w:t>Our Survey:</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noProof/>
        </w:rPr>
        <w:lastRenderedPageBreak/>
        <w:drawing>
          <wp:anchor distT="0" distB="0" distL="114300" distR="114300" simplePos="0" relativeHeight="251673600" behindDoc="1" locked="0" layoutInCell="1" allowOverlap="1" wp14:anchorId="287DAD16" wp14:editId="7865F862">
            <wp:simplePos x="0" y="0"/>
            <wp:positionH relativeFrom="margin">
              <wp:posOffset>-104775</wp:posOffset>
            </wp:positionH>
            <wp:positionV relativeFrom="paragraph">
              <wp:posOffset>231775</wp:posOffset>
            </wp:positionV>
            <wp:extent cx="3204845" cy="1476375"/>
            <wp:effectExtent l="0" t="0" r="0" b="9525"/>
            <wp:wrapTight wrapText="bothSides">
              <wp:wrapPolygon edited="0">
                <wp:start x="0" y="0"/>
                <wp:lineTo x="0" y="21461"/>
                <wp:lineTo x="21442" y="21461"/>
                <wp:lineTo x="2144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04845" cy="1476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7AF6CE2B" wp14:editId="69505083">
            <wp:simplePos x="0" y="0"/>
            <wp:positionH relativeFrom="margin">
              <wp:align>right</wp:align>
            </wp:positionH>
            <wp:positionV relativeFrom="paragraph">
              <wp:posOffset>234315</wp:posOffset>
            </wp:positionV>
            <wp:extent cx="3643630" cy="326707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43630" cy="3267075"/>
                    </a:xfrm>
                    <a:prstGeom prst="rect">
                      <a:avLst/>
                    </a:prstGeom>
                  </pic:spPr>
                </pic:pic>
              </a:graphicData>
            </a:graphic>
            <wp14:sizeRelH relativeFrom="margin">
              <wp14:pctWidth>0</wp14:pctWidth>
            </wp14:sizeRelH>
            <wp14:sizeRelV relativeFrom="margin">
              <wp14:pctHeight>0</wp14:pctHeight>
            </wp14:sizeRelV>
          </wp:anchor>
        </w:drawing>
      </w:r>
      <w:r>
        <w:rPr>
          <w:rFonts w:ascii="Helvetica Neue" w:hAnsi="Helvetica Neue"/>
          <w:color w:val="000000"/>
          <w:sz w:val="22"/>
          <w:szCs w:val="22"/>
        </w:rPr>
        <w:t>The Results:</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We wanted to ask two different questions based on the color scheme because we had to base our logo design around it. In addition, seeing the colors on the page would be asking more about the theme of the site, as opposed to just what set of colors looked more appealing.</w:t>
      </w:r>
    </w:p>
    <w:p w:rsidR="00B458F0" w:rsidRDefault="00B458F0" w:rsidP="00B458F0">
      <w:pPr>
        <w:pStyle w:val="NormalWeb"/>
        <w:spacing w:before="0" w:beforeAutospacing="0" w:after="0" w:afterAutospacing="0"/>
        <w:rPr>
          <w:rFonts w:ascii="Helvetica Neue" w:hAnsi="Helvetica Neue"/>
          <w:color w:val="000000"/>
          <w:sz w:val="22"/>
          <w:szCs w:val="22"/>
        </w:rPr>
      </w:pPr>
    </w:p>
    <w:p w:rsidR="00F2419F" w:rsidRP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We designed our site with the results of the survey in mind and are happy with the overall theme. Our site supports heavy left-side written content to support the data found in heat map research. In addition, we retained a fluid page design. Our theme in general ended up taking on more of a cartoonish look than we originally planned, but this was a design choice we made based on our finalized logo.</w:t>
      </w:r>
    </w:p>
    <w:sectPr w:rsidR="00F2419F" w:rsidRPr="00B458F0" w:rsidSect="00874A26">
      <w:headerReference w:type="default" r:id="rId44"/>
      <w:pgSz w:w="12240" w:h="15840"/>
      <w:pgMar w:top="720" w:right="720" w:bottom="720" w:left="720" w:header="720" w:footer="864"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10F1" w:rsidRDefault="006510F1">
      <w:r>
        <w:separator/>
      </w:r>
    </w:p>
  </w:endnote>
  <w:endnote w:type="continuationSeparator" w:id="0">
    <w:p w:rsidR="006510F1" w:rsidRDefault="006510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Helvetica Neue">
    <w:altName w:val="Arial"/>
    <w:panose1 w:val="00000000000000000000"/>
    <w:charset w:val="00"/>
    <w:family w:val="roman"/>
    <w:notTrueType/>
    <w:pitch w:val="default"/>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00000000" w:usb1="E9DFFFFF" w:usb2="0000003F" w:usb3="00000000" w:csb0="003F01FF" w:csb1="00000000"/>
  </w:font>
  <w:font w:name="Calibri Light">
    <w:panose1 w:val="020F0302020204030204"/>
    <w:charset w:val="00"/>
    <w:family w:val="swiss"/>
    <w:pitch w:val="variable"/>
    <w:sig w:usb0="A00002EF" w:usb1="4000207B"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10F1" w:rsidRDefault="006510F1">
      <w:r>
        <w:separator/>
      </w:r>
    </w:p>
  </w:footnote>
  <w:footnote w:type="continuationSeparator" w:id="0">
    <w:p w:rsidR="006510F1" w:rsidRDefault="006510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1862974"/>
      <w:docPartObj>
        <w:docPartGallery w:val="Page Numbers (Top of Page)"/>
        <w:docPartUnique/>
      </w:docPartObj>
    </w:sdtPr>
    <w:sdtEndPr>
      <w:rPr>
        <w:noProof/>
      </w:rPr>
    </w:sdtEndPr>
    <w:sdtContent>
      <w:p w:rsidR="00970AEA" w:rsidRDefault="00970AEA">
        <w:pPr>
          <w:pStyle w:val="Header"/>
          <w:jc w:val="right"/>
        </w:pPr>
        <w:r>
          <w:fldChar w:fldCharType="begin"/>
        </w:r>
        <w:r>
          <w:instrText xml:space="preserve"> PAGE   \* MERGEFORMAT </w:instrText>
        </w:r>
        <w:r>
          <w:fldChar w:fldCharType="separate"/>
        </w:r>
        <w:r w:rsidR="001332AA">
          <w:rPr>
            <w:noProof/>
          </w:rPr>
          <w:t>1</w:t>
        </w:r>
        <w:r>
          <w:rPr>
            <w:noProof/>
          </w:rPr>
          <w:fldChar w:fldCharType="end"/>
        </w:r>
      </w:p>
    </w:sdtContent>
  </w:sdt>
  <w:p w:rsidR="00970AEA" w:rsidRDefault="00970AE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2B0C90"/>
    <w:multiLevelType w:val="hybridMultilevel"/>
    <w:tmpl w:val="41F8533C"/>
    <w:lvl w:ilvl="0" w:tplc="5A6EB618">
      <w:numFmt w:val="bullet"/>
      <w:lvlText w:val="-"/>
      <w:lvlJc w:val="left"/>
      <w:pPr>
        <w:ind w:left="1080" w:hanging="360"/>
      </w:pPr>
      <w:rPr>
        <w:rFonts w:ascii="Helvetica Neue" w:eastAsia="Times New Roman" w:hAnsi="Helvetica Neue"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evin">
    <w15:presenceInfo w15:providerId="None" w15:userId="Kev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CA" w:vendorID="64" w:dllVersion="6" w:nlCheck="1" w:checkStyle="0"/>
  <w:activeWritingStyle w:appName="MSWord" w:lang="en-US" w:vendorID="64" w:dllVersion="6" w:nlCheck="1" w:checkStyle="0"/>
  <w:activeWritingStyle w:appName="MSWord" w:lang="en-CA" w:vendorID="64" w:dllVersion="0"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0D6C"/>
    <w:rsid w:val="00012963"/>
    <w:rsid w:val="0003684E"/>
    <w:rsid w:val="00036F70"/>
    <w:rsid w:val="000426B6"/>
    <w:rsid w:val="00043658"/>
    <w:rsid w:val="00060882"/>
    <w:rsid w:val="00083A1F"/>
    <w:rsid w:val="000C4AE4"/>
    <w:rsid w:val="00127A71"/>
    <w:rsid w:val="001332AA"/>
    <w:rsid w:val="00164583"/>
    <w:rsid w:val="0016777F"/>
    <w:rsid w:val="001719B2"/>
    <w:rsid w:val="00171BCB"/>
    <w:rsid w:val="001D3DA2"/>
    <w:rsid w:val="001E5ECD"/>
    <w:rsid w:val="001E5FCB"/>
    <w:rsid w:val="0020453B"/>
    <w:rsid w:val="0021352A"/>
    <w:rsid w:val="00234B10"/>
    <w:rsid w:val="00242EA1"/>
    <w:rsid w:val="00266DA7"/>
    <w:rsid w:val="00271A5A"/>
    <w:rsid w:val="002802BD"/>
    <w:rsid w:val="00286AF9"/>
    <w:rsid w:val="00290130"/>
    <w:rsid w:val="002911B0"/>
    <w:rsid w:val="00292882"/>
    <w:rsid w:val="002967D5"/>
    <w:rsid w:val="002A4FA0"/>
    <w:rsid w:val="002B0381"/>
    <w:rsid w:val="002F63F6"/>
    <w:rsid w:val="002F6C57"/>
    <w:rsid w:val="0033249C"/>
    <w:rsid w:val="003534A6"/>
    <w:rsid w:val="003717C0"/>
    <w:rsid w:val="0037321D"/>
    <w:rsid w:val="00376F83"/>
    <w:rsid w:val="003A258F"/>
    <w:rsid w:val="004454E1"/>
    <w:rsid w:val="004537A5"/>
    <w:rsid w:val="004763A4"/>
    <w:rsid w:val="004924F5"/>
    <w:rsid w:val="00494E09"/>
    <w:rsid w:val="004B7C7B"/>
    <w:rsid w:val="004D1B16"/>
    <w:rsid w:val="00504C94"/>
    <w:rsid w:val="005125E7"/>
    <w:rsid w:val="00525802"/>
    <w:rsid w:val="00545DC4"/>
    <w:rsid w:val="00617849"/>
    <w:rsid w:val="00624ADB"/>
    <w:rsid w:val="006510F1"/>
    <w:rsid w:val="006531D2"/>
    <w:rsid w:val="00653B0A"/>
    <w:rsid w:val="006547DE"/>
    <w:rsid w:val="00657584"/>
    <w:rsid w:val="00667AF5"/>
    <w:rsid w:val="006901CE"/>
    <w:rsid w:val="006A325C"/>
    <w:rsid w:val="006D59C3"/>
    <w:rsid w:val="006F731C"/>
    <w:rsid w:val="00711457"/>
    <w:rsid w:val="007333BF"/>
    <w:rsid w:val="00750D6C"/>
    <w:rsid w:val="00767789"/>
    <w:rsid w:val="007B2EEE"/>
    <w:rsid w:val="007B5F64"/>
    <w:rsid w:val="007C5012"/>
    <w:rsid w:val="007D15D1"/>
    <w:rsid w:val="007E42B0"/>
    <w:rsid w:val="00812162"/>
    <w:rsid w:val="00817144"/>
    <w:rsid w:val="00874A26"/>
    <w:rsid w:val="008809E8"/>
    <w:rsid w:val="008A5AB0"/>
    <w:rsid w:val="008D6387"/>
    <w:rsid w:val="008F3028"/>
    <w:rsid w:val="009045F4"/>
    <w:rsid w:val="00914744"/>
    <w:rsid w:val="00927E3D"/>
    <w:rsid w:val="00970AEA"/>
    <w:rsid w:val="009736C8"/>
    <w:rsid w:val="009A4019"/>
    <w:rsid w:val="009A7CDF"/>
    <w:rsid w:val="009B1FF7"/>
    <w:rsid w:val="009B3131"/>
    <w:rsid w:val="009C3299"/>
    <w:rsid w:val="009D421B"/>
    <w:rsid w:val="009E3505"/>
    <w:rsid w:val="00A15F52"/>
    <w:rsid w:val="00A43647"/>
    <w:rsid w:val="00A47BEF"/>
    <w:rsid w:val="00A60CE0"/>
    <w:rsid w:val="00A63FD5"/>
    <w:rsid w:val="00A678EB"/>
    <w:rsid w:val="00A71AB7"/>
    <w:rsid w:val="00A72752"/>
    <w:rsid w:val="00A819E2"/>
    <w:rsid w:val="00A87CA6"/>
    <w:rsid w:val="00AC243E"/>
    <w:rsid w:val="00AD11CE"/>
    <w:rsid w:val="00AD757F"/>
    <w:rsid w:val="00AE4527"/>
    <w:rsid w:val="00AF00FB"/>
    <w:rsid w:val="00B35F6A"/>
    <w:rsid w:val="00B458F0"/>
    <w:rsid w:val="00B5388C"/>
    <w:rsid w:val="00B55198"/>
    <w:rsid w:val="00BB04AB"/>
    <w:rsid w:val="00BB3A42"/>
    <w:rsid w:val="00BF5D2B"/>
    <w:rsid w:val="00C51C94"/>
    <w:rsid w:val="00C62358"/>
    <w:rsid w:val="00C81932"/>
    <w:rsid w:val="00C87B17"/>
    <w:rsid w:val="00C87F15"/>
    <w:rsid w:val="00C96B64"/>
    <w:rsid w:val="00CA089F"/>
    <w:rsid w:val="00CF3ABE"/>
    <w:rsid w:val="00D27EAA"/>
    <w:rsid w:val="00D55A7C"/>
    <w:rsid w:val="00D5731D"/>
    <w:rsid w:val="00D6286A"/>
    <w:rsid w:val="00D95DA8"/>
    <w:rsid w:val="00DF5D7B"/>
    <w:rsid w:val="00E068CF"/>
    <w:rsid w:val="00E42990"/>
    <w:rsid w:val="00E46916"/>
    <w:rsid w:val="00E62D41"/>
    <w:rsid w:val="00E85F68"/>
    <w:rsid w:val="00EA14AE"/>
    <w:rsid w:val="00EB01D3"/>
    <w:rsid w:val="00EC225C"/>
    <w:rsid w:val="00F00D69"/>
    <w:rsid w:val="00F07C98"/>
    <w:rsid w:val="00F2419F"/>
    <w:rsid w:val="00F5692A"/>
    <w:rsid w:val="00F6334E"/>
    <w:rsid w:val="00F915E3"/>
    <w:rsid w:val="00FC4C35"/>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DAC66"/>
  <w15:docId w15:val="{DE9FB150-8427-4E69-BAF5-719BDC810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n-CA" w:eastAsia="en-CA"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Pr>
      <w:sz w:val="24"/>
      <w:szCs w:val="24"/>
      <w:lang w:val="en-US" w:eastAsia="en-US"/>
    </w:rPr>
  </w:style>
  <w:style w:type="paragraph" w:styleId="Heading1">
    <w:name w:val="heading 1"/>
    <w:basedOn w:val="Normal"/>
    <w:next w:val="Normal"/>
    <w:link w:val="Heading1Char"/>
    <w:uiPriority w:val="9"/>
    <w:qFormat/>
    <w:rsid w:val="00E62D41"/>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Body">
    <w:name w:val="Body"/>
    <w:rPr>
      <w:rFonts w:ascii="Helvetica" w:hAnsi="Helvetica" w:cs="Arial Unicode MS"/>
      <w:color w:val="000000"/>
      <w:sz w:val="22"/>
      <w:szCs w:val="22"/>
    </w:rPr>
  </w:style>
  <w:style w:type="paragraph" w:styleId="Title">
    <w:name w:val="Title"/>
    <w:next w:val="Body"/>
    <w:link w:val="TitleChar"/>
    <w:uiPriority w:val="10"/>
    <w:qFormat/>
    <w:pPr>
      <w:keepNext/>
    </w:pPr>
    <w:rPr>
      <w:rFonts w:ascii="Helvetica" w:hAnsi="Helvetica" w:cs="Arial Unicode MS"/>
      <w:b/>
      <w:bCs/>
      <w:color w:val="000000"/>
      <w:sz w:val="60"/>
      <w:szCs w:val="60"/>
      <w:lang w:val="en-US"/>
    </w:rPr>
  </w:style>
  <w:style w:type="character" w:customStyle="1" w:styleId="Hyperlink0">
    <w:name w:val="Hyperlink.0"/>
    <w:basedOn w:val="Hyperlink"/>
    <w:rPr>
      <w:u w:val="single"/>
    </w:rPr>
  </w:style>
  <w:style w:type="paragraph" w:styleId="NormalWeb">
    <w:name w:val="Normal (Web)"/>
    <w:basedOn w:val="Normal"/>
    <w:uiPriority w:val="99"/>
    <w:unhideWhenUsed/>
    <w:rsid w:val="000426B6"/>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CA" w:eastAsia="en-CA"/>
    </w:rPr>
  </w:style>
  <w:style w:type="character" w:customStyle="1" w:styleId="apple-tab-span">
    <w:name w:val="apple-tab-span"/>
    <w:basedOn w:val="DefaultParagraphFont"/>
    <w:rsid w:val="000426B6"/>
  </w:style>
  <w:style w:type="paragraph" w:styleId="Revision">
    <w:name w:val="Revision"/>
    <w:hidden/>
    <w:uiPriority w:val="99"/>
    <w:semiHidden/>
    <w:rsid w:val="00BB3A42"/>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character" w:customStyle="1" w:styleId="Heading1Char">
    <w:name w:val="Heading 1 Char"/>
    <w:basedOn w:val="DefaultParagraphFont"/>
    <w:link w:val="Heading1"/>
    <w:uiPriority w:val="9"/>
    <w:rsid w:val="00E62D41"/>
    <w:rPr>
      <w:rFonts w:asciiTheme="majorHAnsi" w:eastAsiaTheme="majorEastAsia" w:hAnsiTheme="majorHAnsi" w:cstheme="majorBidi"/>
      <w:color w:val="2F759E" w:themeColor="accent1" w:themeShade="BF"/>
      <w:sz w:val="32"/>
      <w:szCs w:val="32"/>
      <w:lang w:val="en-US" w:eastAsia="en-US"/>
    </w:rPr>
  </w:style>
  <w:style w:type="paragraph" w:styleId="TOCHeading">
    <w:name w:val="TOC Heading"/>
    <w:basedOn w:val="Heading1"/>
    <w:next w:val="Normal"/>
    <w:uiPriority w:val="39"/>
    <w:unhideWhenUsed/>
    <w:qFormat/>
    <w:rsid w:val="00E62D41"/>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paragraph" w:styleId="TOC2">
    <w:name w:val="toc 2"/>
    <w:basedOn w:val="Normal"/>
    <w:next w:val="Normal"/>
    <w:autoRedefine/>
    <w:uiPriority w:val="39"/>
    <w:unhideWhenUsed/>
    <w:rsid w:val="00E62D41"/>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220"/>
    </w:pPr>
    <w:rPr>
      <w:rFonts w:asciiTheme="minorHAnsi" w:eastAsiaTheme="minorEastAsia" w:hAnsiTheme="minorHAnsi"/>
      <w:sz w:val="22"/>
      <w:szCs w:val="22"/>
      <w:bdr w:val="none" w:sz="0" w:space="0" w:color="auto"/>
    </w:rPr>
  </w:style>
  <w:style w:type="paragraph" w:styleId="TOC1">
    <w:name w:val="toc 1"/>
    <w:basedOn w:val="Normal"/>
    <w:next w:val="Normal"/>
    <w:autoRedefine/>
    <w:uiPriority w:val="39"/>
    <w:unhideWhenUsed/>
    <w:rsid w:val="00E62D41"/>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pPr>
    <w:rPr>
      <w:rFonts w:asciiTheme="minorHAnsi" w:eastAsiaTheme="minorEastAsia" w:hAnsiTheme="minorHAnsi"/>
      <w:sz w:val="22"/>
      <w:szCs w:val="22"/>
      <w:bdr w:val="none" w:sz="0" w:space="0" w:color="auto"/>
    </w:rPr>
  </w:style>
  <w:style w:type="paragraph" w:styleId="TOC3">
    <w:name w:val="toc 3"/>
    <w:basedOn w:val="Normal"/>
    <w:next w:val="Normal"/>
    <w:autoRedefine/>
    <w:uiPriority w:val="39"/>
    <w:unhideWhenUsed/>
    <w:rsid w:val="00E62D41"/>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440"/>
    </w:pPr>
    <w:rPr>
      <w:rFonts w:asciiTheme="minorHAnsi" w:eastAsiaTheme="minorEastAsia" w:hAnsiTheme="minorHAnsi"/>
      <w:sz w:val="22"/>
      <w:szCs w:val="22"/>
      <w:bdr w:val="none" w:sz="0" w:space="0" w:color="auto"/>
    </w:rPr>
  </w:style>
  <w:style w:type="paragraph" w:styleId="Header">
    <w:name w:val="header"/>
    <w:basedOn w:val="Normal"/>
    <w:link w:val="HeaderChar"/>
    <w:uiPriority w:val="99"/>
    <w:unhideWhenUsed/>
    <w:rsid w:val="00E62D41"/>
    <w:pPr>
      <w:tabs>
        <w:tab w:val="center" w:pos="4680"/>
        <w:tab w:val="right" w:pos="9360"/>
      </w:tabs>
    </w:pPr>
  </w:style>
  <w:style w:type="character" w:customStyle="1" w:styleId="HeaderChar">
    <w:name w:val="Header Char"/>
    <w:basedOn w:val="DefaultParagraphFont"/>
    <w:link w:val="Header"/>
    <w:uiPriority w:val="99"/>
    <w:rsid w:val="00E62D41"/>
    <w:rPr>
      <w:sz w:val="24"/>
      <w:szCs w:val="24"/>
      <w:lang w:val="en-US" w:eastAsia="en-US"/>
    </w:rPr>
  </w:style>
  <w:style w:type="paragraph" w:styleId="Footer">
    <w:name w:val="footer"/>
    <w:basedOn w:val="Normal"/>
    <w:link w:val="FooterChar"/>
    <w:uiPriority w:val="99"/>
    <w:unhideWhenUsed/>
    <w:rsid w:val="00E62D41"/>
    <w:pPr>
      <w:tabs>
        <w:tab w:val="center" w:pos="4680"/>
        <w:tab w:val="right" w:pos="9360"/>
      </w:tabs>
    </w:pPr>
  </w:style>
  <w:style w:type="character" w:customStyle="1" w:styleId="FooterChar">
    <w:name w:val="Footer Char"/>
    <w:basedOn w:val="DefaultParagraphFont"/>
    <w:link w:val="Footer"/>
    <w:uiPriority w:val="99"/>
    <w:rsid w:val="00E62D41"/>
    <w:rPr>
      <w:sz w:val="24"/>
      <w:szCs w:val="24"/>
      <w:lang w:val="en-US" w:eastAsia="en-US"/>
    </w:rPr>
  </w:style>
  <w:style w:type="character" w:customStyle="1" w:styleId="TitleChar">
    <w:name w:val="Title Char"/>
    <w:basedOn w:val="DefaultParagraphFont"/>
    <w:link w:val="Title"/>
    <w:uiPriority w:val="10"/>
    <w:rsid w:val="00A87CA6"/>
    <w:rPr>
      <w:rFonts w:ascii="Helvetica" w:hAnsi="Helvetica" w:cs="Arial Unicode MS"/>
      <w:b/>
      <w:bCs/>
      <w:color w:val="000000"/>
      <w:sz w:val="60"/>
      <w:szCs w:val="60"/>
      <w:lang w:val="en-US"/>
    </w:rPr>
  </w:style>
  <w:style w:type="paragraph" w:styleId="NoSpacing">
    <w:name w:val="No Spacing"/>
    <w:uiPriority w:val="1"/>
    <w:qFormat/>
    <w:rsid w:val="00667AF5"/>
    <w:rPr>
      <w:sz w:val="24"/>
      <w:szCs w:val="24"/>
      <w:lang w:val="en-US" w:eastAsia="en-US"/>
    </w:rPr>
  </w:style>
  <w:style w:type="paragraph" w:styleId="BalloonText">
    <w:name w:val="Balloon Text"/>
    <w:basedOn w:val="Normal"/>
    <w:link w:val="BalloonTextChar"/>
    <w:uiPriority w:val="99"/>
    <w:semiHidden/>
    <w:unhideWhenUsed/>
    <w:rsid w:val="0016458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4583"/>
    <w:rPr>
      <w:rFonts w:ascii="Segoe UI" w:hAnsi="Segoe UI" w:cs="Segoe UI"/>
      <w:sz w:val="18"/>
      <w:szCs w:val="18"/>
      <w:lang w:val="en-US" w:eastAsia="en-US"/>
    </w:rPr>
  </w:style>
  <w:style w:type="table" w:styleId="ListTable2-Accent1">
    <w:name w:val="List Table 2 Accent 1"/>
    <w:basedOn w:val="TableNormal"/>
    <w:uiPriority w:val="47"/>
    <w:rsid w:val="00271A5A"/>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sz w:val="22"/>
      <w:szCs w:val="22"/>
      <w:bdr w:val="none" w:sz="0" w:space="0" w:color="auto"/>
      <w:lang w:eastAsia="ko-KR"/>
    </w:rPr>
    <w:tblPr>
      <w:tblStyleRowBandSize w:val="1"/>
      <w:tblStyleColBandSize w:val="1"/>
      <w:tblBorders>
        <w:top w:val="single" w:sz="4" w:space="0" w:color="91C2DE" w:themeColor="accent1" w:themeTint="99"/>
        <w:bottom w:val="single" w:sz="4" w:space="0" w:color="91C2DE" w:themeColor="accent1" w:themeTint="99"/>
        <w:insideH w:val="single" w:sz="4" w:space="0" w:color="91C2DE"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AF4" w:themeFill="accent1" w:themeFillTint="33"/>
      </w:tcPr>
    </w:tblStylePr>
    <w:tblStylePr w:type="band1Horz">
      <w:tblPr/>
      <w:tcPr>
        <w:shd w:val="clear" w:color="auto" w:fill="DAEAF4"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0079075">
      <w:bodyDiv w:val="1"/>
      <w:marLeft w:val="0"/>
      <w:marRight w:val="0"/>
      <w:marTop w:val="0"/>
      <w:marBottom w:val="0"/>
      <w:divBdr>
        <w:top w:val="none" w:sz="0" w:space="0" w:color="auto"/>
        <w:left w:val="none" w:sz="0" w:space="0" w:color="auto"/>
        <w:bottom w:val="none" w:sz="0" w:space="0" w:color="auto"/>
        <w:right w:val="none" w:sz="0" w:space="0" w:color="auto"/>
      </w:divBdr>
    </w:div>
    <w:div w:id="712461422">
      <w:bodyDiv w:val="1"/>
      <w:marLeft w:val="0"/>
      <w:marRight w:val="0"/>
      <w:marTop w:val="0"/>
      <w:marBottom w:val="0"/>
      <w:divBdr>
        <w:top w:val="none" w:sz="0" w:space="0" w:color="auto"/>
        <w:left w:val="none" w:sz="0" w:space="0" w:color="auto"/>
        <w:bottom w:val="none" w:sz="0" w:space="0" w:color="auto"/>
        <w:right w:val="none" w:sz="0" w:space="0" w:color="auto"/>
      </w:divBdr>
    </w:div>
    <w:div w:id="1375813116">
      <w:bodyDiv w:val="1"/>
      <w:marLeft w:val="0"/>
      <w:marRight w:val="0"/>
      <w:marTop w:val="0"/>
      <w:marBottom w:val="0"/>
      <w:divBdr>
        <w:top w:val="none" w:sz="0" w:space="0" w:color="auto"/>
        <w:left w:val="none" w:sz="0" w:space="0" w:color="auto"/>
        <w:bottom w:val="none" w:sz="0" w:space="0" w:color="auto"/>
        <w:right w:val="none" w:sz="0" w:space="0" w:color="auto"/>
      </w:divBdr>
    </w:div>
    <w:div w:id="1483425721">
      <w:bodyDiv w:val="1"/>
      <w:marLeft w:val="0"/>
      <w:marRight w:val="0"/>
      <w:marTop w:val="0"/>
      <w:marBottom w:val="0"/>
      <w:divBdr>
        <w:top w:val="none" w:sz="0" w:space="0" w:color="auto"/>
        <w:left w:val="none" w:sz="0" w:space="0" w:color="auto"/>
        <w:bottom w:val="none" w:sz="0" w:space="0" w:color="auto"/>
        <w:right w:val="none" w:sz="0" w:space="0" w:color="auto"/>
      </w:divBdr>
    </w:div>
    <w:div w:id="1611816544">
      <w:bodyDiv w:val="1"/>
      <w:marLeft w:val="0"/>
      <w:marRight w:val="0"/>
      <w:marTop w:val="0"/>
      <w:marBottom w:val="0"/>
      <w:divBdr>
        <w:top w:val="none" w:sz="0" w:space="0" w:color="auto"/>
        <w:left w:val="none" w:sz="0" w:space="0" w:color="auto"/>
        <w:bottom w:val="none" w:sz="0" w:space="0" w:color="auto"/>
        <w:right w:val="none" w:sz="0" w:space="0" w:color="auto"/>
      </w:divBdr>
    </w:div>
    <w:div w:id="1730035598">
      <w:bodyDiv w:val="1"/>
      <w:marLeft w:val="0"/>
      <w:marRight w:val="0"/>
      <w:marTop w:val="0"/>
      <w:marBottom w:val="0"/>
      <w:divBdr>
        <w:top w:val="none" w:sz="0" w:space="0" w:color="auto"/>
        <w:left w:val="none" w:sz="0" w:space="0" w:color="auto"/>
        <w:bottom w:val="none" w:sz="0" w:space="0" w:color="auto"/>
        <w:right w:val="none" w:sz="0" w:space="0" w:color="auto"/>
      </w:divBdr>
    </w:div>
    <w:div w:id="1815682185">
      <w:bodyDiv w:val="1"/>
      <w:marLeft w:val="0"/>
      <w:marRight w:val="0"/>
      <w:marTop w:val="0"/>
      <w:marBottom w:val="0"/>
      <w:divBdr>
        <w:top w:val="none" w:sz="0" w:space="0" w:color="auto"/>
        <w:left w:val="none" w:sz="0" w:space="0" w:color="auto"/>
        <w:bottom w:val="none" w:sz="0" w:space="0" w:color="auto"/>
        <w:right w:val="none" w:sz="0" w:space="0" w:color="auto"/>
      </w:divBdr>
    </w:div>
    <w:div w:id="1974434853">
      <w:bodyDiv w:val="1"/>
      <w:marLeft w:val="0"/>
      <w:marRight w:val="0"/>
      <w:marTop w:val="0"/>
      <w:marBottom w:val="0"/>
      <w:divBdr>
        <w:top w:val="none" w:sz="0" w:space="0" w:color="auto"/>
        <w:left w:val="none" w:sz="0" w:space="0" w:color="auto"/>
        <w:bottom w:val="none" w:sz="0" w:space="0" w:color="auto"/>
        <w:right w:val="none" w:sz="0" w:space="0" w:color="auto"/>
      </w:divBdr>
    </w:div>
    <w:div w:id="20063517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string@string.string" TargetMode="External"/><Relationship Id="rId13" Type="http://schemas.openxmlformats.org/officeDocument/2006/relationships/diagramLayout" Target="diagrams/layout1.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hyperlink" Target="https://coolors.co/000000-111111-3268e5-183242-ffffff"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microsoft.com/office/2011/relationships/people" Target="people.xml"/><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digital.ca/"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www.wittycookie.ca/portfolio-seo.html"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string@string.string" TargetMode="External"/><Relationship Id="rId14" Type="http://schemas.openxmlformats.org/officeDocument/2006/relationships/diagramQuickStyle" Target="diagrams/quickStyle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4E43EC0-02F6-407E-898E-42338C1EF094}"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n-US"/>
        </a:p>
      </dgm:t>
    </dgm:pt>
    <dgm:pt modelId="{5B1277AE-8718-41A8-AD6B-23CFEAEBD273}">
      <dgm:prSet phldrT="[Text]"/>
      <dgm:spPr/>
      <dgm:t>
        <a:bodyPr/>
        <a:lstStyle/>
        <a:p>
          <a:r>
            <a:rPr lang="en-US"/>
            <a:t>Home</a:t>
          </a:r>
        </a:p>
      </dgm:t>
    </dgm:pt>
    <dgm:pt modelId="{5345A1DC-3095-4671-BD2F-945078719F9B}" type="parTrans" cxnId="{06A79997-6DFE-4C21-978E-F1DE23F76A86}">
      <dgm:prSet/>
      <dgm:spPr/>
      <dgm:t>
        <a:bodyPr/>
        <a:lstStyle/>
        <a:p>
          <a:endParaRPr lang="en-US"/>
        </a:p>
      </dgm:t>
    </dgm:pt>
    <dgm:pt modelId="{ABBCCA28-6BD3-4F34-8842-45DAF0045091}" type="sibTrans" cxnId="{06A79997-6DFE-4C21-978E-F1DE23F76A86}">
      <dgm:prSet/>
      <dgm:spPr/>
      <dgm:t>
        <a:bodyPr/>
        <a:lstStyle/>
        <a:p>
          <a:endParaRPr lang="en-US"/>
        </a:p>
      </dgm:t>
    </dgm:pt>
    <dgm:pt modelId="{BCB303EE-3AC6-42F7-9282-7D22070C6180}">
      <dgm:prSet phldrT="[Text]"/>
      <dgm:spPr/>
      <dgm:t>
        <a:bodyPr/>
        <a:lstStyle/>
        <a:p>
          <a:r>
            <a:rPr lang="en-US"/>
            <a:t>Services</a:t>
          </a:r>
        </a:p>
      </dgm:t>
    </dgm:pt>
    <dgm:pt modelId="{C32DD420-8950-44B0-8440-868237811B75}" type="parTrans" cxnId="{5A004E48-8ACE-45DD-8D37-45C0FE0C5444}">
      <dgm:prSet/>
      <dgm:spPr/>
      <dgm:t>
        <a:bodyPr/>
        <a:lstStyle/>
        <a:p>
          <a:endParaRPr lang="en-US"/>
        </a:p>
      </dgm:t>
    </dgm:pt>
    <dgm:pt modelId="{CDDCB8B1-3813-4B5A-AC17-29E6E778A4BA}" type="sibTrans" cxnId="{5A004E48-8ACE-45DD-8D37-45C0FE0C5444}">
      <dgm:prSet/>
      <dgm:spPr/>
      <dgm:t>
        <a:bodyPr/>
        <a:lstStyle/>
        <a:p>
          <a:endParaRPr lang="en-US"/>
        </a:p>
      </dgm:t>
    </dgm:pt>
    <dgm:pt modelId="{9FDBB4E2-C2FA-41C3-9B38-6C21E0FC68D3}">
      <dgm:prSet phldrT="[Text]"/>
      <dgm:spPr/>
      <dgm:t>
        <a:bodyPr/>
        <a:lstStyle/>
        <a:p>
          <a:r>
            <a:rPr lang="en-US"/>
            <a:t>About Us</a:t>
          </a:r>
        </a:p>
      </dgm:t>
    </dgm:pt>
    <dgm:pt modelId="{DCD4620C-C9FC-41CD-86F5-9C1598714F5B}" type="parTrans" cxnId="{D886A4E1-7BD7-498D-841C-7BC6099F24D1}">
      <dgm:prSet/>
      <dgm:spPr/>
      <dgm:t>
        <a:bodyPr/>
        <a:lstStyle/>
        <a:p>
          <a:endParaRPr lang="en-US"/>
        </a:p>
      </dgm:t>
    </dgm:pt>
    <dgm:pt modelId="{69473BC4-8985-4111-BB29-22AB8923054E}" type="sibTrans" cxnId="{D886A4E1-7BD7-498D-841C-7BC6099F24D1}">
      <dgm:prSet/>
      <dgm:spPr/>
      <dgm:t>
        <a:bodyPr/>
        <a:lstStyle/>
        <a:p>
          <a:endParaRPr lang="en-US"/>
        </a:p>
      </dgm:t>
    </dgm:pt>
    <dgm:pt modelId="{9D78F5EC-83DC-43B5-AF8B-69561C2FD9A7}">
      <dgm:prSet/>
      <dgm:spPr/>
      <dgm:t>
        <a:bodyPr/>
        <a:lstStyle/>
        <a:p>
          <a:r>
            <a:rPr lang="en-US"/>
            <a:t>Community</a:t>
          </a:r>
        </a:p>
      </dgm:t>
    </dgm:pt>
    <dgm:pt modelId="{08DDC02C-1240-4B4C-9B88-21551079CEB7}" type="parTrans" cxnId="{90B23D52-C99E-4512-8D63-8C5110B476E2}">
      <dgm:prSet/>
      <dgm:spPr/>
      <dgm:t>
        <a:bodyPr/>
        <a:lstStyle/>
        <a:p>
          <a:endParaRPr lang="en-US"/>
        </a:p>
      </dgm:t>
    </dgm:pt>
    <dgm:pt modelId="{6C3E9CB7-2CC6-447F-BA24-70520E954C37}" type="sibTrans" cxnId="{90B23D52-C99E-4512-8D63-8C5110B476E2}">
      <dgm:prSet/>
      <dgm:spPr/>
      <dgm:t>
        <a:bodyPr/>
        <a:lstStyle/>
        <a:p>
          <a:endParaRPr lang="en-US"/>
        </a:p>
      </dgm:t>
    </dgm:pt>
    <dgm:pt modelId="{639B5D3B-98AE-4746-8AB4-C7FCABE18092}">
      <dgm:prSet/>
      <dgm:spPr/>
      <dgm:t>
        <a:bodyPr/>
        <a:lstStyle/>
        <a:p>
          <a:r>
            <a:rPr lang="en-US"/>
            <a:t>Contact</a:t>
          </a:r>
        </a:p>
      </dgm:t>
    </dgm:pt>
    <dgm:pt modelId="{CA39A071-47D3-4990-BA22-1A44EEDAE265}" type="parTrans" cxnId="{E86BD7E0-0D8F-44EA-BEB2-BEF2E0DF1433}">
      <dgm:prSet/>
      <dgm:spPr/>
      <dgm:t>
        <a:bodyPr/>
        <a:lstStyle/>
        <a:p>
          <a:endParaRPr lang="en-US"/>
        </a:p>
      </dgm:t>
    </dgm:pt>
    <dgm:pt modelId="{955F73C4-3F48-4149-92AE-B98098D1AF9C}" type="sibTrans" cxnId="{E86BD7E0-0D8F-44EA-BEB2-BEF2E0DF1433}">
      <dgm:prSet/>
      <dgm:spPr/>
      <dgm:t>
        <a:bodyPr/>
        <a:lstStyle/>
        <a:p>
          <a:endParaRPr lang="en-US"/>
        </a:p>
      </dgm:t>
    </dgm:pt>
    <dgm:pt modelId="{1F1C2559-F7A6-459C-BED8-8939C46355A6}">
      <dgm:prSet/>
      <dgm:spPr/>
      <dgm:t>
        <a:bodyPr/>
        <a:lstStyle/>
        <a:p>
          <a:r>
            <a:rPr lang="en-US"/>
            <a:t>Projects</a:t>
          </a:r>
        </a:p>
      </dgm:t>
    </dgm:pt>
    <dgm:pt modelId="{5F475771-A266-4548-8915-1CBB24959866}" type="parTrans" cxnId="{FE147BFB-A520-4212-9068-B9E8A1CB5B6D}">
      <dgm:prSet/>
      <dgm:spPr/>
      <dgm:t>
        <a:bodyPr/>
        <a:lstStyle/>
        <a:p>
          <a:endParaRPr lang="en-US"/>
        </a:p>
      </dgm:t>
    </dgm:pt>
    <dgm:pt modelId="{CEA012C0-D38D-4CF3-BC0D-7D0E5831ABB7}" type="sibTrans" cxnId="{FE147BFB-A520-4212-9068-B9E8A1CB5B6D}">
      <dgm:prSet/>
      <dgm:spPr/>
      <dgm:t>
        <a:bodyPr/>
        <a:lstStyle/>
        <a:p>
          <a:endParaRPr lang="en-US"/>
        </a:p>
      </dgm:t>
    </dgm:pt>
    <dgm:pt modelId="{4D1DCBDC-F56D-4904-873B-C8E1220BC69E}">
      <dgm:prSet/>
      <dgm:spPr/>
      <dgm:t>
        <a:bodyPr/>
        <a:lstStyle/>
        <a:p>
          <a:r>
            <a:rPr lang="en-US"/>
            <a:t>Team</a:t>
          </a:r>
        </a:p>
      </dgm:t>
    </dgm:pt>
    <dgm:pt modelId="{35DDC400-6880-49E4-81A7-3167DFA7D5A1}" type="parTrans" cxnId="{BA917586-0875-4972-8F0D-1A987983BB41}">
      <dgm:prSet/>
      <dgm:spPr/>
      <dgm:t>
        <a:bodyPr/>
        <a:lstStyle/>
        <a:p>
          <a:endParaRPr lang="en-US"/>
        </a:p>
      </dgm:t>
    </dgm:pt>
    <dgm:pt modelId="{2B75A88F-8D67-45D0-A67B-35DA8DF5F46A}" type="sibTrans" cxnId="{BA917586-0875-4972-8F0D-1A987983BB41}">
      <dgm:prSet/>
      <dgm:spPr/>
      <dgm:t>
        <a:bodyPr/>
        <a:lstStyle/>
        <a:p>
          <a:endParaRPr lang="en-US"/>
        </a:p>
      </dgm:t>
    </dgm:pt>
    <dgm:pt modelId="{B7912967-2A19-4733-894B-0D247610110A}">
      <dgm:prSet/>
      <dgm:spPr/>
      <dgm:t>
        <a:bodyPr/>
        <a:lstStyle/>
        <a:p>
          <a:r>
            <a:rPr lang="en-US"/>
            <a:t>Forum</a:t>
          </a:r>
        </a:p>
      </dgm:t>
    </dgm:pt>
    <dgm:pt modelId="{8AFE4BA2-5177-412B-B37D-BA36B7C261F0}" type="parTrans" cxnId="{5693C3A0-B2F5-44C4-8A7B-8F1EFC0B2ABE}">
      <dgm:prSet/>
      <dgm:spPr/>
      <dgm:t>
        <a:bodyPr/>
        <a:lstStyle/>
        <a:p>
          <a:endParaRPr lang="en-US"/>
        </a:p>
      </dgm:t>
    </dgm:pt>
    <dgm:pt modelId="{06A3EC69-AEE8-4889-98F7-5AF182CAAD1C}" type="sibTrans" cxnId="{5693C3A0-B2F5-44C4-8A7B-8F1EFC0B2ABE}">
      <dgm:prSet/>
      <dgm:spPr/>
      <dgm:t>
        <a:bodyPr/>
        <a:lstStyle/>
        <a:p>
          <a:endParaRPr lang="en-US"/>
        </a:p>
      </dgm:t>
    </dgm:pt>
    <dgm:pt modelId="{65F243EC-AB2C-4328-99C2-5075B3377648}" type="pres">
      <dgm:prSet presAssocID="{B4E43EC0-02F6-407E-898E-42338C1EF094}" presName="hierChild1" presStyleCnt="0">
        <dgm:presLayoutVars>
          <dgm:orgChart val="1"/>
          <dgm:chPref val="1"/>
          <dgm:dir/>
          <dgm:animOne val="branch"/>
          <dgm:animLvl val="lvl"/>
          <dgm:resizeHandles/>
        </dgm:presLayoutVars>
      </dgm:prSet>
      <dgm:spPr/>
    </dgm:pt>
    <dgm:pt modelId="{DB9338C7-A835-4F2C-B566-DBE218935849}" type="pres">
      <dgm:prSet presAssocID="{5B1277AE-8718-41A8-AD6B-23CFEAEBD273}" presName="hierRoot1" presStyleCnt="0">
        <dgm:presLayoutVars>
          <dgm:hierBranch val="init"/>
        </dgm:presLayoutVars>
      </dgm:prSet>
      <dgm:spPr/>
    </dgm:pt>
    <dgm:pt modelId="{EE024BC3-C096-4D99-AD8F-801EBBF0E5D7}" type="pres">
      <dgm:prSet presAssocID="{5B1277AE-8718-41A8-AD6B-23CFEAEBD273}" presName="rootComposite1" presStyleCnt="0"/>
      <dgm:spPr/>
    </dgm:pt>
    <dgm:pt modelId="{B70748F1-125C-4C83-90CF-7AFFEE653782}" type="pres">
      <dgm:prSet presAssocID="{5B1277AE-8718-41A8-AD6B-23CFEAEBD273}" presName="rootText1" presStyleLbl="node0" presStyleIdx="0" presStyleCnt="1">
        <dgm:presLayoutVars>
          <dgm:chPref val="3"/>
        </dgm:presLayoutVars>
      </dgm:prSet>
      <dgm:spPr/>
    </dgm:pt>
    <dgm:pt modelId="{66B4B311-5750-4897-BE0E-CEE9F8E20F54}" type="pres">
      <dgm:prSet presAssocID="{5B1277AE-8718-41A8-AD6B-23CFEAEBD273}" presName="rootConnector1" presStyleLbl="node1" presStyleIdx="0" presStyleCnt="0"/>
      <dgm:spPr/>
    </dgm:pt>
    <dgm:pt modelId="{93A29FC1-F220-49F7-80E7-FF8A68899AA0}" type="pres">
      <dgm:prSet presAssocID="{5B1277AE-8718-41A8-AD6B-23CFEAEBD273}" presName="hierChild2" presStyleCnt="0"/>
      <dgm:spPr/>
    </dgm:pt>
    <dgm:pt modelId="{391C45CD-C664-4FFD-982C-96FAC07261F3}" type="pres">
      <dgm:prSet presAssocID="{C32DD420-8950-44B0-8440-868237811B75}" presName="Name37" presStyleLbl="parChTrans1D2" presStyleIdx="0" presStyleCnt="4"/>
      <dgm:spPr/>
    </dgm:pt>
    <dgm:pt modelId="{52BA3AB2-77B4-4823-A498-1E19D7917F12}" type="pres">
      <dgm:prSet presAssocID="{BCB303EE-3AC6-42F7-9282-7D22070C6180}" presName="hierRoot2" presStyleCnt="0">
        <dgm:presLayoutVars>
          <dgm:hierBranch val="init"/>
        </dgm:presLayoutVars>
      </dgm:prSet>
      <dgm:spPr/>
    </dgm:pt>
    <dgm:pt modelId="{B62EB9F0-479D-411C-ADBA-896C5981F063}" type="pres">
      <dgm:prSet presAssocID="{BCB303EE-3AC6-42F7-9282-7D22070C6180}" presName="rootComposite" presStyleCnt="0"/>
      <dgm:spPr/>
    </dgm:pt>
    <dgm:pt modelId="{CB4DCB7A-3EFD-4332-BAA9-07866436310D}" type="pres">
      <dgm:prSet presAssocID="{BCB303EE-3AC6-42F7-9282-7D22070C6180}" presName="rootText" presStyleLbl="node2" presStyleIdx="0" presStyleCnt="4">
        <dgm:presLayoutVars>
          <dgm:chPref val="3"/>
        </dgm:presLayoutVars>
      </dgm:prSet>
      <dgm:spPr/>
    </dgm:pt>
    <dgm:pt modelId="{DA5D75CC-4C2E-4007-A398-639ECCF99428}" type="pres">
      <dgm:prSet presAssocID="{BCB303EE-3AC6-42F7-9282-7D22070C6180}" presName="rootConnector" presStyleLbl="node2" presStyleIdx="0" presStyleCnt="4"/>
      <dgm:spPr/>
    </dgm:pt>
    <dgm:pt modelId="{F16501C6-7F88-4A8C-9063-289BF5919145}" type="pres">
      <dgm:prSet presAssocID="{BCB303EE-3AC6-42F7-9282-7D22070C6180}" presName="hierChild4" presStyleCnt="0"/>
      <dgm:spPr/>
    </dgm:pt>
    <dgm:pt modelId="{3B5C2F16-4141-4E14-B5B5-55EB96B9CB85}" type="pres">
      <dgm:prSet presAssocID="{5F475771-A266-4548-8915-1CBB24959866}" presName="Name37" presStyleLbl="parChTrans1D3" presStyleIdx="0" presStyleCnt="3"/>
      <dgm:spPr/>
    </dgm:pt>
    <dgm:pt modelId="{1DF5EB80-1FCC-4A52-94DE-E90340A4EF2E}" type="pres">
      <dgm:prSet presAssocID="{1F1C2559-F7A6-459C-BED8-8939C46355A6}" presName="hierRoot2" presStyleCnt="0">
        <dgm:presLayoutVars>
          <dgm:hierBranch val="init"/>
        </dgm:presLayoutVars>
      </dgm:prSet>
      <dgm:spPr/>
    </dgm:pt>
    <dgm:pt modelId="{C301785C-E98F-4CA7-936B-A3CA4C5A5EA2}" type="pres">
      <dgm:prSet presAssocID="{1F1C2559-F7A6-459C-BED8-8939C46355A6}" presName="rootComposite" presStyleCnt="0"/>
      <dgm:spPr/>
    </dgm:pt>
    <dgm:pt modelId="{82F13983-0C57-4EC8-B6F6-AE4A2A0FF6E0}" type="pres">
      <dgm:prSet presAssocID="{1F1C2559-F7A6-459C-BED8-8939C46355A6}" presName="rootText" presStyleLbl="node3" presStyleIdx="0" presStyleCnt="3">
        <dgm:presLayoutVars>
          <dgm:chPref val="3"/>
        </dgm:presLayoutVars>
      </dgm:prSet>
      <dgm:spPr/>
    </dgm:pt>
    <dgm:pt modelId="{0E1766A7-2E7E-4734-BCAF-08A7155EFA54}" type="pres">
      <dgm:prSet presAssocID="{1F1C2559-F7A6-459C-BED8-8939C46355A6}" presName="rootConnector" presStyleLbl="node3" presStyleIdx="0" presStyleCnt="3"/>
      <dgm:spPr/>
    </dgm:pt>
    <dgm:pt modelId="{CD8E1DB5-D783-4A92-B162-06A39E7763F5}" type="pres">
      <dgm:prSet presAssocID="{1F1C2559-F7A6-459C-BED8-8939C46355A6}" presName="hierChild4" presStyleCnt="0"/>
      <dgm:spPr/>
    </dgm:pt>
    <dgm:pt modelId="{ED70333C-C75E-4814-BF14-CD2F10D779AF}" type="pres">
      <dgm:prSet presAssocID="{1F1C2559-F7A6-459C-BED8-8939C46355A6}" presName="hierChild5" presStyleCnt="0"/>
      <dgm:spPr/>
    </dgm:pt>
    <dgm:pt modelId="{0DC4502E-DC5D-41E8-B729-A5400AB9BDDF}" type="pres">
      <dgm:prSet presAssocID="{BCB303EE-3AC6-42F7-9282-7D22070C6180}" presName="hierChild5" presStyleCnt="0"/>
      <dgm:spPr/>
    </dgm:pt>
    <dgm:pt modelId="{F42628D7-666B-4C41-85D1-E82ACDFD9560}" type="pres">
      <dgm:prSet presAssocID="{DCD4620C-C9FC-41CD-86F5-9C1598714F5B}" presName="Name37" presStyleLbl="parChTrans1D2" presStyleIdx="1" presStyleCnt="4"/>
      <dgm:spPr/>
    </dgm:pt>
    <dgm:pt modelId="{88DF7F91-B03B-44A4-9DB8-E514A1E9842F}" type="pres">
      <dgm:prSet presAssocID="{9FDBB4E2-C2FA-41C3-9B38-6C21E0FC68D3}" presName="hierRoot2" presStyleCnt="0">
        <dgm:presLayoutVars>
          <dgm:hierBranch val="init"/>
        </dgm:presLayoutVars>
      </dgm:prSet>
      <dgm:spPr/>
    </dgm:pt>
    <dgm:pt modelId="{FEEDEBED-B5E7-4AB9-BA14-D8CD74A2C107}" type="pres">
      <dgm:prSet presAssocID="{9FDBB4E2-C2FA-41C3-9B38-6C21E0FC68D3}" presName="rootComposite" presStyleCnt="0"/>
      <dgm:spPr/>
    </dgm:pt>
    <dgm:pt modelId="{55E71C36-0902-4884-9A7C-016CAFE98641}" type="pres">
      <dgm:prSet presAssocID="{9FDBB4E2-C2FA-41C3-9B38-6C21E0FC68D3}" presName="rootText" presStyleLbl="node2" presStyleIdx="1" presStyleCnt="4">
        <dgm:presLayoutVars>
          <dgm:chPref val="3"/>
        </dgm:presLayoutVars>
      </dgm:prSet>
      <dgm:spPr/>
    </dgm:pt>
    <dgm:pt modelId="{573D59F7-3033-4311-A0F4-3B3298DD15C3}" type="pres">
      <dgm:prSet presAssocID="{9FDBB4E2-C2FA-41C3-9B38-6C21E0FC68D3}" presName="rootConnector" presStyleLbl="node2" presStyleIdx="1" presStyleCnt="4"/>
      <dgm:spPr/>
    </dgm:pt>
    <dgm:pt modelId="{799D9DD6-4C02-4052-B98C-2EC74A1D44E1}" type="pres">
      <dgm:prSet presAssocID="{9FDBB4E2-C2FA-41C3-9B38-6C21E0FC68D3}" presName="hierChild4" presStyleCnt="0"/>
      <dgm:spPr/>
    </dgm:pt>
    <dgm:pt modelId="{5EC3E546-5D13-4D6A-9CE0-C1CE7B2CABFE}" type="pres">
      <dgm:prSet presAssocID="{35DDC400-6880-49E4-81A7-3167DFA7D5A1}" presName="Name37" presStyleLbl="parChTrans1D3" presStyleIdx="1" presStyleCnt="3"/>
      <dgm:spPr/>
    </dgm:pt>
    <dgm:pt modelId="{CDE5C5F6-E4AE-4387-8897-431E449C110A}" type="pres">
      <dgm:prSet presAssocID="{4D1DCBDC-F56D-4904-873B-C8E1220BC69E}" presName="hierRoot2" presStyleCnt="0">
        <dgm:presLayoutVars>
          <dgm:hierBranch val="init"/>
        </dgm:presLayoutVars>
      </dgm:prSet>
      <dgm:spPr/>
    </dgm:pt>
    <dgm:pt modelId="{955ADC17-3676-4DE0-937A-DA22840DA791}" type="pres">
      <dgm:prSet presAssocID="{4D1DCBDC-F56D-4904-873B-C8E1220BC69E}" presName="rootComposite" presStyleCnt="0"/>
      <dgm:spPr/>
    </dgm:pt>
    <dgm:pt modelId="{3A5D3930-FAC6-44FF-8487-26CC72C99D94}" type="pres">
      <dgm:prSet presAssocID="{4D1DCBDC-F56D-4904-873B-C8E1220BC69E}" presName="rootText" presStyleLbl="node3" presStyleIdx="1" presStyleCnt="3">
        <dgm:presLayoutVars>
          <dgm:chPref val="3"/>
        </dgm:presLayoutVars>
      </dgm:prSet>
      <dgm:spPr/>
    </dgm:pt>
    <dgm:pt modelId="{E3554DC3-5F0A-445E-994A-3C1126DEEC95}" type="pres">
      <dgm:prSet presAssocID="{4D1DCBDC-F56D-4904-873B-C8E1220BC69E}" presName="rootConnector" presStyleLbl="node3" presStyleIdx="1" presStyleCnt="3"/>
      <dgm:spPr/>
    </dgm:pt>
    <dgm:pt modelId="{61047542-BB99-4D1A-8E2B-CC1E7F6206CD}" type="pres">
      <dgm:prSet presAssocID="{4D1DCBDC-F56D-4904-873B-C8E1220BC69E}" presName="hierChild4" presStyleCnt="0"/>
      <dgm:spPr/>
    </dgm:pt>
    <dgm:pt modelId="{096CA464-FA78-4B74-B971-288B6D08A4B4}" type="pres">
      <dgm:prSet presAssocID="{4D1DCBDC-F56D-4904-873B-C8E1220BC69E}" presName="hierChild5" presStyleCnt="0"/>
      <dgm:spPr/>
    </dgm:pt>
    <dgm:pt modelId="{C2952B8A-CC80-4043-BCD2-CCBD1C55C10F}" type="pres">
      <dgm:prSet presAssocID="{9FDBB4E2-C2FA-41C3-9B38-6C21E0FC68D3}" presName="hierChild5" presStyleCnt="0"/>
      <dgm:spPr/>
    </dgm:pt>
    <dgm:pt modelId="{7AF96C29-ED86-436A-8EF8-0D362E37A2B1}" type="pres">
      <dgm:prSet presAssocID="{08DDC02C-1240-4B4C-9B88-21551079CEB7}" presName="Name37" presStyleLbl="parChTrans1D2" presStyleIdx="2" presStyleCnt="4"/>
      <dgm:spPr/>
    </dgm:pt>
    <dgm:pt modelId="{AB7A6222-E679-4821-84E4-D4B1FBC330FE}" type="pres">
      <dgm:prSet presAssocID="{9D78F5EC-83DC-43B5-AF8B-69561C2FD9A7}" presName="hierRoot2" presStyleCnt="0">
        <dgm:presLayoutVars>
          <dgm:hierBranch val="init"/>
        </dgm:presLayoutVars>
      </dgm:prSet>
      <dgm:spPr/>
    </dgm:pt>
    <dgm:pt modelId="{B9C569D6-5024-42C5-8E1E-69E5306E89F9}" type="pres">
      <dgm:prSet presAssocID="{9D78F5EC-83DC-43B5-AF8B-69561C2FD9A7}" presName="rootComposite" presStyleCnt="0"/>
      <dgm:spPr/>
    </dgm:pt>
    <dgm:pt modelId="{37113A01-E11C-4082-9261-0429B008E12E}" type="pres">
      <dgm:prSet presAssocID="{9D78F5EC-83DC-43B5-AF8B-69561C2FD9A7}" presName="rootText" presStyleLbl="node2" presStyleIdx="2" presStyleCnt="4">
        <dgm:presLayoutVars>
          <dgm:chPref val="3"/>
        </dgm:presLayoutVars>
      </dgm:prSet>
      <dgm:spPr/>
    </dgm:pt>
    <dgm:pt modelId="{02ED91D8-8999-49E1-83A0-908A19D4D04E}" type="pres">
      <dgm:prSet presAssocID="{9D78F5EC-83DC-43B5-AF8B-69561C2FD9A7}" presName="rootConnector" presStyleLbl="node2" presStyleIdx="2" presStyleCnt="4"/>
      <dgm:spPr/>
    </dgm:pt>
    <dgm:pt modelId="{4967BF6B-5113-47F6-B369-B646AFFDD888}" type="pres">
      <dgm:prSet presAssocID="{9D78F5EC-83DC-43B5-AF8B-69561C2FD9A7}" presName="hierChild4" presStyleCnt="0"/>
      <dgm:spPr/>
    </dgm:pt>
    <dgm:pt modelId="{0D74FCB1-67B8-4A1D-B634-D0B876B77269}" type="pres">
      <dgm:prSet presAssocID="{8AFE4BA2-5177-412B-B37D-BA36B7C261F0}" presName="Name37" presStyleLbl="parChTrans1D3" presStyleIdx="2" presStyleCnt="3"/>
      <dgm:spPr/>
    </dgm:pt>
    <dgm:pt modelId="{EEAB7629-8354-49D0-973D-63ACD320937D}" type="pres">
      <dgm:prSet presAssocID="{B7912967-2A19-4733-894B-0D247610110A}" presName="hierRoot2" presStyleCnt="0">
        <dgm:presLayoutVars>
          <dgm:hierBranch val="init"/>
        </dgm:presLayoutVars>
      </dgm:prSet>
      <dgm:spPr/>
    </dgm:pt>
    <dgm:pt modelId="{1D447913-EEA4-4184-B6C1-98A0B43B5F56}" type="pres">
      <dgm:prSet presAssocID="{B7912967-2A19-4733-894B-0D247610110A}" presName="rootComposite" presStyleCnt="0"/>
      <dgm:spPr/>
    </dgm:pt>
    <dgm:pt modelId="{4BB8F833-ADB9-4699-9554-71D858FCCFFE}" type="pres">
      <dgm:prSet presAssocID="{B7912967-2A19-4733-894B-0D247610110A}" presName="rootText" presStyleLbl="node3" presStyleIdx="2" presStyleCnt="3">
        <dgm:presLayoutVars>
          <dgm:chPref val="3"/>
        </dgm:presLayoutVars>
      </dgm:prSet>
      <dgm:spPr/>
    </dgm:pt>
    <dgm:pt modelId="{19F694E8-BA98-4423-8122-7E246939F714}" type="pres">
      <dgm:prSet presAssocID="{B7912967-2A19-4733-894B-0D247610110A}" presName="rootConnector" presStyleLbl="node3" presStyleIdx="2" presStyleCnt="3"/>
      <dgm:spPr/>
    </dgm:pt>
    <dgm:pt modelId="{C192AA1F-FF57-4779-9F95-132B2EA79E86}" type="pres">
      <dgm:prSet presAssocID="{B7912967-2A19-4733-894B-0D247610110A}" presName="hierChild4" presStyleCnt="0"/>
      <dgm:spPr/>
    </dgm:pt>
    <dgm:pt modelId="{ACA60625-BDE1-47B5-8CE5-32EB0772620D}" type="pres">
      <dgm:prSet presAssocID="{B7912967-2A19-4733-894B-0D247610110A}" presName="hierChild5" presStyleCnt="0"/>
      <dgm:spPr/>
    </dgm:pt>
    <dgm:pt modelId="{D3F669FA-170E-4C71-917C-90BC411F31B0}" type="pres">
      <dgm:prSet presAssocID="{9D78F5EC-83DC-43B5-AF8B-69561C2FD9A7}" presName="hierChild5" presStyleCnt="0"/>
      <dgm:spPr/>
    </dgm:pt>
    <dgm:pt modelId="{8A4126AD-C792-45C8-8749-63BF7A51B2CA}" type="pres">
      <dgm:prSet presAssocID="{CA39A071-47D3-4990-BA22-1A44EEDAE265}" presName="Name37" presStyleLbl="parChTrans1D2" presStyleIdx="3" presStyleCnt="4"/>
      <dgm:spPr/>
    </dgm:pt>
    <dgm:pt modelId="{00E9383B-6609-4F8E-BE3A-661B33CED044}" type="pres">
      <dgm:prSet presAssocID="{639B5D3B-98AE-4746-8AB4-C7FCABE18092}" presName="hierRoot2" presStyleCnt="0">
        <dgm:presLayoutVars>
          <dgm:hierBranch val="init"/>
        </dgm:presLayoutVars>
      </dgm:prSet>
      <dgm:spPr/>
    </dgm:pt>
    <dgm:pt modelId="{E95A5016-6AB8-44EE-B614-F408259D0F3F}" type="pres">
      <dgm:prSet presAssocID="{639B5D3B-98AE-4746-8AB4-C7FCABE18092}" presName="rootComposite" presStyleCnt="0"/>
      <dgm:spPr/>
    </dgm:pt>
    <dgm:pt modelId="{6B2B1DB6-6B73-4676-BDF9-EAF8BE9B17DC}" type="pres">
      <dgm:prSet presAssocID="{639B5D3B-98AE-4746-8AB4-C7FCABE18092}" presName="rootText" presStyleLbl="node2" presStyleIdx="3" presStyleCnt="4">
        <dgm:presLayoutVars>
          <dgm:chPref val="3"/>
        </dgm:presLayoutVars>
      </dgm:prSet>
      <dgm:spPr/>
    </dgm:pt>
    <dgm:pt modelId="{A3A573C3-114E-49D6-9A12-3B36781A42BA}" type="pres">
      <dgm:prSet presAssocID="{639B5D3B-98AE-4746-8AB4-C7FCABE18092}" presName="rootConnector" presStyleLbl="node2" presStyleIdx="3" presStyleCnt="4"/>
      <dgm:spPr/>
    </dgm:pt>
    <dgm:pt modelId="{9251E22A-C508-4B2E-8D6F-EF8611E3F479}" type="pres">
      <dgm:prSet presAssocID="{639B5D3B-98AE-4746-8AB4-C7FCABE18092}" presName="hierChild4" presStyleCnt="0"/>
      <dgm:spPr/>
    </dgm:pt>
    <dgm:pt modelId="{B7DD2A74-30E4-438E-AE3D-2174BCECB3D6}" type="pres">
      <dgm:prSet presAssocID="{639B5D3B-98AE-4746-8AB4-C7FCABE18092}" presName="hierChild5" presStyleCnt="0"/>
      <dgm:spPr/>
    </dgm:pt>
    <dgm:pt modelId="{F356B36C-3D48-4B3B-9060-840149B72D0F}" type="pres">
      <dgm:prSet presAssocID="{5B1277AE-8718-41A8-AD6B-23CFEAEBD273}" presName="hierChild3" presStyleCnt="0"/>
      <dgm:spPr/>
    </dgm:pt>
  </dgm:ptLst>
  <dgm:cxnLst>
    <dgm:cxn modelId="{A206680E-1F43-49A1-91FF-132B628D95C3}" type="presOf" srcId="{639B5D3B-98AE-4746-8AB4-C7FCABE18092}" destId="{A3A573C3-114E-49D6-9A12-3B36781A42BA}" srcOrd="1" destOrd="0" presId="urn:microsoft.com/office/officeart/2005/8/layout/orgChart1"/>
    <dgm:cxn modelId="{6C4C8B11-C99F-4C25-A558-035188A4D656}" type="presOf" srcId="{4D1DCBDC-F56D-4904-873B-C8E1220BC69E}" destId="{E3554DC3-5F0A-445E-994A-3C1126DEEC95}" srcOrd="1" destOrd="0" presId="urn:microsoft.com/office/officeart/2005/8/layout/orgChart1"/>
    <dgm:cxn modelId="{5908461C-5BE3-4DCE-B3C9-3179D767DE64}" type="presOf" srcId="{9FDBB4E2-C2FA-41C3-9B38-6C21E0FC68D3}" destId="{573D59F7-3033-4311-A0F4-3B3298DD15C3}" srcOrd="1" destOrd="0" presId="urn:microsoft.com/office/officeart/2005/8/layout/orgChart1"/>
    <dgm:cxn modelId="{8DF0111E-7D08-4828-9B45-8CCA3731712B}" type="presOf" srcId="{9D78F5EC-83DC-43B5-AF8B-69561C2FD9A7}" destId="{02ED91D8-8999-49E1-83A0-908A19D4D04E}" srcOrd="1" destOrd="0" presId="urn:microsoft.com/office/officeart/2005/8/layout/orgChart1"/>
    <dgm:cxn modelId="{F6E3142C-E937-4039-A879-7F446091E864}" type="presOf" srcId="{5F475771-A266-4548-8915-1CBB24959866}" destId="{3B5C2F16-4141-4E14-B5B5-55EB96B9CB85}" srcOrd="0" destOrd="0" presId="urn:microsoft.com/office/officeart/2005/8/layout/orgChart1"/>
    <dgm:cxn modelId="{56471333-6C6D-4813-A963-AFDBBAC84E74}" type="presOf" srcId="{1F1C2559-F7A6-459C-BED8-8939C46355A6}" destId="{0E1766A7-2E7E-4734-BCAF-08A7155EFA54}" srcOrd="1" destOrd="0" presId="urn:microsoft.com/office/officeart/2005/8/layout/orgChart1"/>
    <dgm:cxn modelId="{6AC75A39-B274-4501-B889-76B0ED09EE0A}" type="presOf" srcId="{BCB303EE-3AC6-42F7-9282-7D22070C6180}" destId="{CB4DCB7A-3EFD-4332-BAA9-07866436310D}" srcOrd="0" destOrd="0" presId="urn:microsoft.com/office/officeart/2005/8/layout/orgChart1"/>
    <dgm:cxn modelId="{61969D5B-3824-48D9-99E1-D1A50535879E}" type="presOf" srcId="{B7912967-2A19-4733-894B-0D247610110A}" destId="{19F694E8-BA98-4423-8122-7E246939F714}" srcOrd="1" destOrd="0" presId="urn:microsoft.com/office/officeart/2005/8/layout/orgChart1"/>
    <dgm:cxn modelId="{D98CAB60-7D05-47B5-8D2A-109A94E0A93B}" type="presOf" srcId="{5B1277AE-8718-41A8-AD6B-23CFEAEBD273}" destId="{66B4B311-5750-4897-BE0E-CEE9F8E20F54}" srcOrd="1" destOrd="0" presId="urn:microsoft.com/office/officeart/2005/8/layout/orgChart1"/>
    <dgm:cxn modelId="{5A004E48-8ACE-45DD-8D37-45C0FE0C5444}" srcId="{5B1277AE-8718-41A8-AD6B-23CFEAEBD273}" destId="{BCB303EE-3AC6-42F7-9282-7D22070C6180}" srcOrd="0" destOrd="0" parTransId="{C32DD420-8950-44B0-8440-868237811B75}" sibTransId="{CDDCB8B1-3813-4B5A-AC17-29E6E778A4BA}"/>
    <dgm:cxn modelId="{6BDEF46E-CDB3-4B04-8347-F1357CE45F9C}" type="presOf" srcId="{BCB303EE-3AC6-42F7-9282-7D22070C6180}" destId="{DA5D75CC-4C2E-4007-A398-639ECCF99428}" srcOrd="1" destOrd="0" presId="urn:microsoft.com/office/officeart/2005/8/layout/orgChart1"/>
    <dgm:cxn modelId="{90B23D52-C99E-4512-8D63-8C5110B476E2}" srcId="{5B1277AE-8718-41A8-AD6B-23CFEAEBD273}" destId="{9D78F5EC-83DC-43B5-AF8B-69561C2FD9A7}" srcOrd="2" destOrd="0" parTransId="{08DDC02C-1240-4B4C-9B88-21551079CEB7}" sibTransId="{6C3E9CB7-2CC6-447F-BA24-70520E954C37}"/>
    <dgm:cxn modelId="{09579A73-94D1-42B4-AF10-FE18AE4A2391}" type="presOf" srcId="{B4E43EC0-02F6-407E-898E-42338C1EF094}" destId="{65F243EC-AB2C-4328-99C2-5075B3377648}" srcOrd="0" destOrd="0" presId="urn:microsoft.com/office/officeart/2005/8/layout/orgChart1"/>
    <dgm:cxn modelId="{34E73754-C9DA-4FB4-97EE-AD89E7BBCAC5}" type="presOf" srcId="{08DDC02C-1240-4B4C-9B88-21551079CEB7}" destId="{7AF96C29-ED86-436A-8EF8-0D362E37A2B1}" srcOrd="0" destOrd="0" presId="urn:microsoft.com/office/officeart/2005/8/layout/orgChart1"/>
    <dgm:cxn modelId="{F83A4D77-E96E-4CF5-887E-870B91CD97DB}" type="presOf" srcId="{C32DD420-8950-44B0-8440-868237811B75}" destId="{391C45CD-C664-4FFD-982C-96FAC07261F3}" srcOrd="0" destOrd="0" presId="urn:microsoft.com/office/officeart/2005/8/layout/orgChart1"/>
    <dgm:cxn modelId="{BA917586-0875-4972-8F0D-1A987983BB41}" srcId="{9FDBB4E2-C2FA-41C3-9B38-6C21E0FC68D3}" destId="{4D1DCBDC-F56D-4904-873B-C8E1220BC69E}" srcOrd="0" destOrd="0" parTransId="{35DDC400-6880-49E4-81A7-3167DFA7D5A1}" sibTransId="{2B75A88F-8D67-45D0-A67B-35DA8DF5F46A}"/>
    <dgm:cxn modelId="{13B2978A-3729-4AD2-886F-F10074807D53}" type="presOf" srcId="{9FDBB4E2-C2FA-41C3-9B38-6C21E0FC68D3}" destId="{55E71C36-0902-4884-9A7C-016CAFE98641}" srcOrd="0" destOrd="0" presId="urn:microsoft.com/office/officeart/2005/8/layout/orgChart1"/>
    <dgm:cxn modelId="{06A79997-6DFE-4C21-978E-F1DE23F76A86}" srcId="{B4E43EC0-02F6-407E-898E-42338C1EF094}" destId="{5B1277AE-8718-41A8-AD6B-23CFEAEBD273}" srcOrd="0" destOrd="0" parTransId="{5345A1DC-3095-4671-BD2F-945078719F9B}" sibTransId="{ABBCCA28-6BD3-4F34-8842-45DAF0045091}"/>
    <dgm:cxn modelId="{5693C3A0-B2F5-44C4-8A7B-8F1EFC0B2ABE}" srcId="{9D78F5EC-83DC-43B5-AF8B-69561C2FD9A7}" destId="{B7912967-2A19-4733-894B-0D247610110A}" srcOrd="0" destOrd="0" parTransId="{8AFE4BA2-5177-412B-B37D-BA36B7C261F0}" sibTransId="{06A3EC69-AEE8-4889-98F7-5AF182CAAD1C}"/>
    <dgm:cxn modelId="{039302C1-B3EE-4913-B465-5864C41050E0}" type="presOf" srcId="{9D78F5EC-83DC-43B5-AF8B-69561C2FD9A7}" destId="{37113A01-E11C-4082-9261-0429B008E12E}" srcOrd="0" destOrd="0" presId="urn:microsoft.com/office/officeart/2005/8/layout/orgChart1"/>
    <dgm:cxn modelId="{FAE6B4C2-E9C4-45D5-8AFA-D6075061175E}" type="presOf" srcId="{4D1DCBDC-F56D-4904-873B-C8E1220BC69E}" destId="{3A5D3930-FAC6-44FF-8487-26CC72C99D94}" srcOrd="0" destOrd="0" presId="urn:microsoft.com/office/officeart/2005/8/layout/orgChart1"/>
    <dgm:cxn modelId="{96DA7FC4-7AFC-4C8A-842D-C2164762BDC5}" type="presOf" srcId="{1F1C2559-F7A6-459C-BED8-8939C46355A6}" destId="{82F13983-0C57-4EC8-B6F6-AE4A2A0FF6E0}" srcOrd="0" destOrd="0" presId="urn:microsoft.com/office/officeart/2005/8/layout/orgChart1"/>
    <dgm:cxn modelId="{FD4C15CD-A415-4279-9FDC-5983E6107494}" type="presOf" srcId="{639B5D3B-98AE-4746-8AB4-C7FCABE18092}" destId="{6B2B1DB6-6B73-4676-BDF9-EAF8BE9B17DC}" srcOrd="0" destOrd="0" presId="urn:microsoft.com/office/officeart/2005/8/layout/orgChart1"/>
    <dgm:cxn modelId="{E86BD7E0-0D8F-44EA-BEB2-BEF2E0DF1433}" srcId="{5B1277AE-8718-41A8-AD6B-23CFEAEBD273}" destId="{639B5D3B-98AE-4746-8AB4-C7FCABE18092}" srcOrd="3" destOrd="0" parTransId="{CA39A071-47D3-4990-BA22-1A44EEDAE265}" sibTransId="{955F73C4-3F48-4149-92AE-B98098D1AF9C}"/>
    <dgm:cxn modelId="{D886A4E1-7BD7-498D-841C-7BC6099F24D1}" srcId="{5B1277AE-8718-41A8-AD6B-23CFEAEBD273}" destId="{9FDBB4E2-C2FA-41C3-9B38-6C21E0FC68D3}" srcOrd="1" destOrd="0" parTransId="{DCD4620C-C9FC-41CD-86F5-9C1598714F5B}" sibTransId="{69473BC4-8985-4111-BB29-22AB8923054E}"/>
    <dgm:cxn modelId="{395AFFE1-CB52-4FA6-B1C9-60B321CFCB81}" type="presOf" srcId="{5B1277AE-8718-41A8-AD6B-23CFEAEBD273}" destId="{B70748F1-125C-4C83-90CF-7AFFEE653782}" srcOrd="0" destOrd="0" presId="urn:microsoft.com/office/officeart/2005/8/layout/orgChart1"/>
    <dgm:cxn modelId="{557493E2-DDD5-48B4-989E-A2C2246046B2}" type="presOf" srcId="{35DDC400-6880-49E4-81A7-3167DFA7D5A1}" destId="{5EC3E546-5D13-4D6A-9CE0-C1CE7B2CABFE}" srcOrd="0" destOrd="0" presId="urn:microsoft.com/office/officeart/2005/8/layout/orgChart1"/>
    <dgm:cxn modelId="{2C8D86E3-0D5F-4917-8F0E-E78901E1390E}" type="presOf" srcId="{B7912967-2A19-4733-894B-0D247610110A}" destId="{4BB8F833-ADB9-4699-9554-71D858FCCFFE}" srcOrd="0" destOrd="0" presId="urn:microsoft.com/office/officeart/2005/8/layout/orgChart1"/>
    <dgm:cxn modelId="{545633ED-738A-4899-A58E-669444B3B157}" type="presOf" srcId="{8AFE4BA2-5177-412B-B37D-BA36B7C261F0}" destId="{0D74FCB1-67B8-4A1D-B634-D0B876B77269}" srcOrd="0" destOrd="0" presId="urn:microsoft.com/office/officeart/2005/8/layout/orgChart1"/>
    <dgm:cxn modelId="{FE147BFB-A520-4212-9068-B9E8A1CB5B6D}" srcId="{BCB303EE-3AC6-42F7-9282-7D22070C6180}" destId="{1F1C2559-F7A6-459C-BED8-8939C46355A6}" srcOrd="0" destOrd="0" parTransId="{5F475771-A266-4548-8915-1CBB24959866}" sibTransId="{CEA012C0-D38D-4CF3-BC0D-7D0E5831ABB7}"/>
    <dgm:cxn modelId="{C42F8EFB-3A3F-4E5E-B501-EB73708CA822}" type="presOf" srcId="{CA39A071-47D3-4990-BA22-1A44EEDAE265}" destId="{8A4126AD-C792-45C8-8749-63BF7A51B2CA}" srcOrd="0" destOrd="0" presId="urn:microsoft.com/office/officeart/2005/8/layout/orgChart1"/>
    <dgm:cxn modelId="{FA1060FF-1A5B-4953-9F4A-8F6042C41EE1}" type="presOf" srcId="{DCD4620C-C9FC-41CD-86F5-9C1598714F5B}" destId="{F42628D7-666B-4C41-85D1-E82ACDFD9560}" srcOrd="0" destOrd="0" presId="urn:microsoft.com/office/officeart/2005/8/layout/orgChart1"/>
    <dgm:cxn modelId="{6AC18DDB-D12E-476D-8F71-B50B664BA068}" type="presParOf" srcId="{65F243EC-AB2C-4328-99C2-5075B3377648}" destId="{DB9338C7-A835-4F2C-B566-DBE218935849}" srcOrd="0" destOrd="0" presId="urn:microsoft.com/office/officeart/2005/8/layout/orgChart1"/>
    <dgm:cxn modelId="{E0DCAD68-2CED-4FA6-95CC-487C44100F69}" type="presParOf" srcId="{DB9338C7-A835-4F2C-B566-DBE218935849}" destId="{EE024BC3-C096-4D99-AD8F-801EBBF0E5D7}" srcOrd="0" destOrd="0" presId="urn:microsoft.com/office/officeart/2005/8/layout/orgChart1"/>
    <dgm:cxn modelId="{C17AE3B9-913E-4396-9B4C-D6C81F5632BB}" type="presParOf" srcId="{EE024BC3-C096-4D99-AD8F-801EBBF0E5D7}" destId="{B70748F1-125C-4C83-90CF-7AFFEE653782}" srcOrd="0" destOrd="0" presId="urn:microsoft.com/office/officeart/2005/8/layout/orgChart1"/>
    <dgm:cxn modelId="{4248BFE5-328A-4521-982F-D723A856FD47}" type="presParOf" srcId="{EE024BC3-C096-4D99-AD8F-801EBBF0E5D7}" destId="{66B4B311-5750-4897-BE0E-CEE9F8E20F54}" srcOrd="1" destOrd="0" presId="urn:microsoft.com/office/officeart/2005/8/layout/orgChart1"/>
    <dgm:cxn modelId="{6D554B2E-EE75-40DF-9A8D-FBB4B14C8E16}" type="presParOf" srcId="{DB9338C7-A835-4F2C-B566-DBE218935849}" destId="{93A29FC1-F220-49F7-80E7-FF8A68899AA0}" srcOrd="1" destOrd="0" presId="urn:microsoft.com/office/officeart/2005/8/layout/orgChart1"/>
    <dgm:cxn modelId="{F51F4699-6D70-421E-8243-B634A23A58C5}" type="presParOf" srcId="{93A29FC1-F220-49F7-80E7-FF8A68899AA0}" destId="{391C45CD-C664-4FFD-982C-96FAC07261F3}" srcOrd="0" destOrd="0" presId="urn:microsoft.com/office/officeart/2005/8/layout/orgChart1"/>
    <dgm:cxn modelId="{0BFF54C8-C186-447D-9E5D-95CB81000767}" type="presParOf" srcId="{93A29FC1-F220-49F7-80E7-FF8A68899AA0}" destId="{52BA3AB2-77B4-4823-A498-1E19D7917F12}" srcOrd="1" destOrd="0" presId="urn:microsoft.com/office/officeart/2005/8/layout/orgChart1"/>
    <dgm:cxn modelId="{3B35AB66-C2D9-4A01-81AA-69055589BA1D}" type="presParOf" srcId="{52BA3AB2-77B4-4823-A498-1E19D7917F12}" destId="{B62EB9F0-479D-411C-ADBA-896C5981F063}" srcOrd="0" destOrd="0" presId="urn:microsoft.com/office/officeart/2005/8/layout/orgChart1"/>
    <dgm:cxn modelId="{C96B59C3-FFF2-4510-A12D-8648B438B09D}" type="presParOf" srcId="{B62EB9F0-479D-411C-ADBA-896C5981F063}" destId="{CB4DCB7A-3EFD-4332-BAA9-07866436310D}" srcOrd="0" destOrd="0" presId="urn:microsoft.com/office/officeart/2005/8/layout/orgChart1"/>
    <dgm:cxn modelId="{5C6C7B4D-5F09-49AA-BD04-5357A7646C97}" type="presParOf" srcId="{B62EB9F0-479D-411C-ADBA-896C5981F063}" destId="{DA5D75CC-4C2E-4007-A398-639ECCF99428}" srcOrd="1" destOrd="0" presId="urn:microsoft.com/office/officeart/2005/8/layout/orgChart1"/>
    <dgm:cxn modelId="{B570A064-50AE-401B-9162-288D66A33ED1}" type="presParOf" srcId="{52BA3AB2-77B4-4823-A498-1E19D7917F12}" destId="{F16501C6-7F88-4A8C-9063-289BF5919145}" srcOrd="1" destOrd="0" presId="urn:microsoft.com/office/officeart/2005/8/layout/orgChart1"/>
    <dgm:cxn modelId="{0B5955A9-AFB7-492B-9A40-F22929485431}" type="presParOf" srcId="{F16501C6-7F88-4A8C-9063-289BF5919145}" destId="{3B5C2F16-4141-4E14-B5B5-55EB96B9CB85}" srcOrd="0" destOrd="0" presId="urn:microsoft.com/office/officeart/2005/8/layout/orgChart1"/>
    <dgm:cxn modelId="{D88F753E-8608-4920-AD00-A73F1807AADA}" type="presParOf" srcId="{F16501C6-7F88-4A8C-9063-289BF5919145}" destId="{1DF5EB80-1FCC-4A52-94DE-E90340A4EF2E}" srcOrd="1" destOrd="0" presId="urn:microsoft.com/office/officeart/2005/8/layout/orgChart1"/>
    <dgm:cxn modelId="{90DE0C50-38F4-4494-A7D1-02D9756440F5}" type="presParOf" srcId="{1DF5EB80-1FCC-4A52-94DE-E90340A4EF2E}" destId="{C301785C-E98F-4CA7-936B-A3CA4C5A5EA2}" srcOrd="0" destOrd="0" presId="urn:microsoft.com/office/officeart/2005/8/layout/orgChart1"/>
    <dgm:cxn modelId="{DBB2C34D-CE34-484B-8D40-C5A5D4B3198F}" type="presParOf" srcId="{C301785C-E98F-4CA7-936B-A3CA4C5A5EA2}" destId="{82F13983-0C57-4EC8-B6F6-AE4A2A0FF6E0}" srcOrd="0" destOrd="0" presId="urn:microsoft.com/office/officeart/2005/8/layout/orgChart1"/>
    <dgm:cxn modelId="{32B992EB-31AF-4B0D-909A-D3F4DFA132BD}" type="presParOf" srcId="{C301785C-E98F-4CA7-936B-A3CA4C5A5EA2}" destId="{0E1766A7-2E7E-4734-BCAF-08A7155EFA54}" srcOrd="1" destOrd="0" presId="urn:microsoft.com/office/officeart/2005/8/layout/orgChart1"/>
    <dgm:cxn modelId="{686684CB-D5F6-42DE-BC4C-AC6357A0969C}" type="presParOf" srcId="{1DF5EB80-1FCC-4A52-94DE-E90340A4EF2E}" destId="{CD8E1DB5-D783-4A92-B162-06A39E7763F5}" srcOrd="1" destOrd="0" presId="urn:microsoft.com/office/officeart/2005/8/layout/orgChart1"/>
    <dgm:cxn modelId="{2C9B11C3-8C5D-44A2-B28E-432F0CB2A1EA}" type="presParOf" srcId="{1DF5EB80-1FCC-4A52-94DE-E90340A4EF2E}" destId="{ED70333C-C75E-4814-BF14-CD2F10D779AF}" srcOrd="2" destOrd="0" presId="urn:microsoft.com/office/officeart/2005/8/layout/orgChart1"/>
    <dgm:cxn modelId="{2F28069F-6783-4674-9593-BDC3DBC63190}" type="presParOf" srcId="{52BA3AB2-77B4-4823-A498-1E19D7917F12}" destId="{0DC4502E-DC5D-41E8-B729-A5400AB9BDDF}" srcOrd="2" destOrd="0" presId="urn:microsoft.com/office/officeart/2005/8/layout/orgChart1"/>
    <dgm:cxn modelId="{5B8DB70C-9C87-4C71-9711-08669CAF2DC0}" type="presParOf" srcId="{93A29FC1-F220-49F7-80E7-FF8A68899AA0}" destId="{F42628D7-666B-4C41-85D1-E82ACDFD9560}" srcOrd="2" destOrd="0" presId="urn:microsoft.com/office/officeart/2005/8/layout/orgChart1"/>
    <dgm:cxn modelId="{79817BE5-4420-400B-91F6-88DE7CFCD7DA}" type="presParOf" srcId="{93A29FC1-F220-49F7-80E7-FF8A68899AA0}" destId="{88DF7F91-B03B-44A4-9DB8-E514A1E9842F}" srcOrd="3" destOrd="0" presId="urn:microsoft.com/office/officeart/2005/8/layout/orgChart1"/>
    <dgm:cxn modelId="{81E81902-4D2B-4570-B6B0-C725C55FE813}" type="presParOf" srcId="{88DF7F91-B03B-44A4-9DB8-E514A1E9842F}" destId="{FEEDEBED-B5E7-4AB9-BA14-D8CD74A2C107}" srcOrd="0" destOrd="0" presId="urn:microsoft.com/office/officeart/2005/8/layout/orgChart1"/>
    <dgm:cxn modelId="{90EC3DCC-81D4-4797-9985-297AF124E4C4}" type="presParOf" srcId="{FEEDEBED-B5E7-4AB9-BA14-D8CD74A2C107}" destId="{55E71C36-0902-4884-9A7C-016CAFE98641}" srcOrd="0" destOrd="0" presId="urn:microsoft.com/office/officeart/2005/8/layout/orgChart1"/>
    <dgm:cxn modelId="{84E8797E-F771-41BE-A0AC-D9A2020D1B5C}" type="presParOf" srcId="{FEEDEBED-B5E7-4AB9-BA14-D8CD74A2C107}" destId="{573D59F7-3033-4311-A0F4-3B3298DD15C3}" srcOrd="1" destOrd="0" presId="urn:microsoft.com/office/officeart/2005/8/layout/orgChart1"/>
    <dgm:cxn modelId="{5E31C4F6-AF21-4159-9861-2B55998385EB}" type="presParOf" srcId="{88DF7F91-B03B-44A4-9DB8-E514A1E9842F}" destId="{799D9DD6-4C02-4052-B98C-2EC74A1D44E1}" srcOrd="1" destOrd="0" presId="urn:microsoft.com/office/officeart/2005/8/layout/orgChart1"/>
    <dgm:cxn modelId="{CFB325E9-30F4-42FD-8031-D8ED15D36E14}" type="presParOf" srcId="{799D9DD6-4C02-4052-B98C-2EC74A1D44E1}" destId="{5EC3E546-5D13-4D6A-9CE0-C1CE7B2CABFE}" srcOrd="0" destOrd="0" presId="urn:microsoft.com/office/officeart/2005/8/layout/orgChart1"/>
    <dgm:cxn modelId="{2C166085-E623-43AF-9ECE-D5A15F0C41D8}" type="presParOf" srcId="{799D9DD6-4C02-4052-B98C-2EC74A1D44E1}" destId="{CDE5C5F6-E4AE-4387-8897-431E449C110A}" srcOrd="1" destOrd="0" presId="urn:microsoft.com/office/officeart/2005/8/layout/orgChart1"/>
    <dgm:cxn modelId="{35DA9575-1D4E-4087-BEF4-DA75E1790E51}" type="presParOf" srcId="{CDE5C5F6-E4AE-4387-8897-431E449C110A}" destId="{955ADC17-3676-4DE0-937A-DA22840DA791}" srcOrd="0" destOrd="0" presId="urn:microsoft.com/office/officeart/2005/8/layout/orgChart1"/>
    <dgm:cxn modelId="{26A3EBD6-8E69-4F70-BA65-67A28EFE2D57}" type="presParOf" srcId="{955ADC17-3676-4DE0-937A-DA22840DA791}" destId="{3A5D3930-FAC6-44FF-8487-26CC72C99D94}" srcOrd="0" destOrd="0" presId="urn:microsoft.com/office/officeart/2005/8/layout/orgChart1"/>
    <dgm:cxn modelId="{3BAB5508-261A-41C9-811E-CECDABB9D363}" type="presParOf" srcId="{955ADC17-3676-4DE0-937A-DA22840DA791}" destId="{E3554DC3-5F0A-445E-994A-3C1126DEEC95}" srcOrd="1" destOrd="0" presId="urn:microsoft.com/office/officeart/2005/8/layout/orgChart1"/>
    <dgm:cxn modelId="{F9C622F4-C0F7-48BF-8B2D-3ACF5AB0F39A}" type="presParOf" srcId="{CDE5C5F6-E4AE-4387-8897-431E449C110A}" destId="{61047542-BB99-4D1A-8E2B-CC1E7F6206CD}" srcOrd="1" destOrd="0" presId="urn:microsoft.com/office/officeart/2005/8/layout/orgChart1"/>
    <dgm:cxn modelId="{AE9C76F0-68FE-417D-80EA-6D7B13ED145A}" type="presParOf" srcId="{CDE5C5F6-E4AE-4387-8897-431E449C110A}" destId="{096CA464-FA78-4B74-B971-288B6D08A4B4}" srcOrd="2" destOrd="0" presId="urn:microsoft.com/office/officeart/2005/8/layout/orgChart1"/>
    <dgm:cxn modelId="{517D8AB1-1C7A-4871-B3C2-03A35C27C13A}" type="presParOf" srcId="{88DF7F91-B03B-44A4-9DB8-E514A1E9842F}" destId="{C2952B8A-CC80-4043-BCD2-CCBD1C55C10F}" srcOrd="2" destOrd="0" presId="urn:microsoft.com/office/officeart/2005/8/layout/orgChart1"/>
    <dgm:cxn modelId="{D862942B-C6CD-4945-BCD4-654395CF795D}" type="presParOf" srcId="{93A29FC1-F220-49F7-80E7-FF8A68899AA0}" destId="{7AF96C29-ED86-436A-8EF8-0D362E37A2B1}" srcOrd="4" destOrd="0" presId="urn:microsoft.com/office/officeart/2005/8/layout/orgChart1"/>
    <dgm:cxn modelId="{7C006BB2-C979-4C8B-B3BE-3568FB1DC204}" type="presParOf" srcId="{93A29FC1-F220-49F7-80E7-FF8A68899AA0}" destId="{AB7A6222-E679-4821-84E4-D4B1FBC330FE}" srcOrd="5" destOrd="0" presId="urn:microsoft.com/office/officeart/2005/8/layout/orgChart1"/>
    <dgm:cxn modelId="{1E53FC5A-FD89-41E9-BBE0-7C491C66578E}" type="presParOf" srcId="{AB7A6222-E679-4821-84E4-D4B1FBC330FE}" destId="{B9C569D6-5024-42C5-8E1E-69E5306E89F9}" srcOrd="0" destOrd="0" presId="urn:microsoft.com/office/officeart/2005/8/layout/orgChart1"/>
    <dgm:cxn modelId="{0E536272-AEDC-4687-9DF9-8D92E696F622}" type="presParOf" srcId="{B9C569D6-5024-42C5-8E1E-69E5306E89F9}" destId="{37113A01-E11C-4082-9261-0429B008E12E}" srcOrd="0" destOrd="0" presId="urn:microsoft.com/office/officeart/2005/8/layout/orgChart1"/>
    <dgm:cxn modelId="{0E39E505-C0DD-4FAA-A55A-772C797A7ADE}" type="presParOf" srcId="{B9C569D6-5024-42C5-8E1E-69E5306E89F9}" destId="{02ED91D8-8999-49E1-83A0-908A19D4D04E}" srcOrd="1" destOrd="0" presId="urn:microsoft.com/office/officeart/2005/8/layout/orgChart1"/>
    <dgm:cxn modelId="{1BCCFCE9-37A6-4786-816F-C79D2B112FE2}" type="presParOf" srcId="{AB7A6222-E679-4821-84E4-D4B1FBC330FE}" destId="{4967BF6B-5113-47F6-B369-B646AFFDD888}" srcOrd="1" destOrd="0" presId="urn:microsoft.com/office/officeart/2005/8/layout/orgChart1"/>
    <dgm:cxn modelId="{C93442FB-D46A-474E-AD3C-B1E98AEE8227}" type="presParOf" srcId="{4967BF6B-5113-47F6-B369-B646AFFDD888}" destId="{0D74FCB1-67B8-4A1D-B634-D0B876B77269}" srcOrd="0" destOrd="0" presId="urn:microsoft.com/office/officeart/2005/8/layout/orgChart1"/>
    <dgm:cxn modelId="{0EB41993-FC77-44B0-BC48-7996049CFB96}" type="presParOf" srcId="{4967BF6B-5113-47F6-B369-B646AFFDD888}" destId="{EEAB7629-8354-49D0-973D-63ACD320937D}" srcOrd="1" destOrd="0" presId="urn:microsoft.com/office/officeart/2005/8/layout/orgChart1"/>
    <dgm:cxn modelId="{FB3F6BAF-2A25-4931-9295-41090F064684}" type="presParOf" srcId="{EEAB7629-8354-49D0-973D-63ACD320937D}" destId="{1D447913-EEA4-4184-B6C1-98A0B43B5F56}" srcOrd="0" destOrd="0" presId="urn:microsoft.com/office/officeart/2005/8/layout/orgChart1"/>
    <dgm:cxn modelId="{DB156417-B10D-44F6-9EA7-9DE0017865E6}" type="presParOf" srcId="{1D447913-EEA4-4184-B6C1-98A0B43B5F56}" destId="{4BB8F833-ADB9-4699-9554-71D858FCCFFE}" srcOrd="0" destOrd="0" presId="urn:microsoft.com/office/officeart/2005/8/layout/orgChart1"/>
    <dgm:cxn modelId="{31645547-37FA-40FF-9EA7-426676E03262}" type="presParOf" srcId="{1D447913-EEA4-4184-B6C1-98A0B43B5F56}" destId="{19F694E8-BA98-4423-8122-7E246939F714}" srcOrd="1" destOrd="0" presId="urn:microsoft.com/office/officeart/2005/8/layout/orgChart1"/>
    <dgm:cxn modelId="{137E7E8D-8793-48DE-A1D7-BC06CFD0C71C}" type="presParOf" srcId="{EEAB7629-8354-49D0-973D-63ACD320937D}" destId="{C192AA1F-FF57-4779-9F95-132B2EA79E86}" srcOrd="1" destOrd="0" presId="urn:microsoft.com/office/officeart/2005/8/layout/orgChart1"/>
    <dgm:cxn modelId="{3FD82BB7-EB7E-4C20-BCFE-D6105F8C55AB}" type="presParOf" srcId="{EEAB7629-8354-49D0-973D-63ACD320937D}" destId="{ACA60625-BDE1-47B5-8CE5-32EB0772620D}" srcOrd="2" destOrd="0" presId="urn:microsoft.com/office/officeart/2005/8/layout/orgChart1"/>
    <dgm:cxn modelId="{613D5CEA-AC76-4A0C-A644-81559AA9D485}" type="presParOf" srcId="{AB7A6222-E679-4821-84E4-D4B1FBC330FE}" destId="{D3F669FA-170E-4C71-917C-90BC411F31B0}" srcOrd="2" destOrd="0" presId="urn:microsoft.com/office/officeart/2005/8/layout/orgChart1"/>
    <dgm:cxn modelId="{BD8E60EB-E6A9-4F34-984B-909225416B68}" type="presParOf" srcId="{93A29FC1-F220-49F7-80E7-FF8A68899AA0}" destId="{8A4126AD-C792-45C8-8749-63BF7A51B2CA}" srcOrd="6" destOrd="0" presId="urn:microsoft.com/office/officeart/2005/8/layout/orgChart1"/>
    <dgm:cxn modelId="{16EB7B2F-3A93-4B1F-9A8E-49EB595EEF9B}" type="presParOf" srcId="{93A29FC1-F220-49F7-80E7-FF8A68899AA0}" destId="{00E9383B-6609-4F8E-BE3A-661B33CED044}" srcOrd="7" destOrd="0" presId="urn:microsoft.com/office/officeart/2005/8/layout/orgChart1"/>
    <dgm:cxn modelId="{8485F1C7-631B-417D-A8E7-5E32DCA006A3}" type="presParOf" srcId="{00E9383B-6609-4F8E-BE3A-661B33CED044}" destId="{E95A5016-6AB8-44EE-B614-F408259D0F3F}" srcOrd="0" destOrd="0" presId="urn:microsoft.com/office/officeart/2005/8/layout/orgChart1"/>
    <dgm:cxn modelId="{58F2F5BC-D09E-4346-BA87-0445B66D6069}" type="presParOf" srcId="{E95A5016-6AB8-44EE-B614-F408259D0F3F}" destId="{6B2B1DB6-6B73-4676-BDF9-EAF8BE9B17DC}" srcOrd="0" destOrd="0" presId="urn:microsoft.com/office/officeart/2005/8/layout/orgChart1"/>
    <dgm:cxn modelId="{9F3AEEFD-E20F-4680-B965-826F95182608}" type="presParOf" srcId="{E95A5016-6AB8-44EE-B614-F408259D0F3F}" destId="{A3A573C3-114E-49D6-9A12-3B36781A42BA}" srcOrd="1" destOrd="0" presId="urn:microsoft.com/office/officeart/2005/8/layout/orgChart1"/>
    <dgm:cxn modelId="{A48BCAFE-95C3-463B-BA95-DFAA13DE0E12}" type="presParOf" srcId="{00E9383B-6609-4F8E-BE3A-661B33CED044}" destId="{9251E22A-C508-4B2E-8D6F-EF8611E3F479}" srcOrd="1" destOrd="0" presId="urn:microsoft.com/office/officeart/2005/8/layout/orgChart1"/>
    <dgm:cxn modelId="{380EC037-C121-4C7E-914E-D2486E051A42}" type="presParOf" srcId="{00E9383B-6609-4F8E-BE3A-661B33CED044}" destId="{B7DD2A74-30E4-438E-AE3D-2174BCECB3D6}" srcOrd="2" destOrd="0" presId="urn:microsoft.com/office/officeart/2005/8/layout/orgChart1"/>
    <dgm:cxn modelId="{9F063A14-C5D7-4826-8AA0-5A05A556C051}" type="presParOf" srcId="{DB9338C7-A835-4F2C-B566-DBE218935849}" destId="{F356B36C-3D48-4B3B-9060-840149B72D0F}"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4126AD-C792-45C8-8749-63BF7A51B2CA}">
      <dsp:nvSpPr>
        <dsp:cNvPr id="0" name=""/>
        <dsp:cNvSpPr/>
      </dsp:nvSpPr>
      <dsp:spPr>
        <a:xfrm>
          <a:off x="2743200" y="1055678"/>
          <a:ext cx="2148491" cy="248585"/>
        </a:xfrm>
        <a:custGeom>
          <a:avLst/>
          <a:gdLst/>
          <a:ahLst/>
          <a:cxnLst/>
          <a:rect l="0" t="0" r="0" b="0"/>
          <a:pathLst>
            <a:path>
              <a:moveTo>
                <a:pt x="0" y="0"/>
              </a:moveTo>
              <a:lnTo>
                <a:pt x="0" y="124292"/>
              </a:lnTo>
              <a:lnTo>
                <a:pt x="2148491" y="124292"/>
              </a:lnTo>
              <a:lnTo>
                <a:pt x="2148491" y="2485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74FCB1-67B8-4A1D-B634-D0B876B77269}">
      <dsp:nvSpPr>
        <dsp:cNvPr id="0" name=""/>
        <dsp:cNvSpPr/>
      </dsp:nvSpPr>
      <dsp:spPr>
        <a:xfrm>
          <a:off x="2985867" y="1896135"/>
          <a:ext cx="177561" cy="544521"/>
        </a:xfrm>
        <a:custGeom>
          <a:avLst/>
          <a:gdLst/>
          <a:ahLst/>
          <a:cxnLst/>
          <a:rect l="0" t="0" r="0" b="0"/>
          <a:pathLst>
            <a:path>
              <a:moveTo>
                <a:pt x="0" y="0"/>
              </a:moveTo>
              <a:lnTo>
                <a:pt x="0" y="544521"/>
              </a:lnTo>
              <a:lnTo>
                <a:pt x="177561" y="5445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F96C29-ED86-436A-8EF8-0D362E37A2B1}">
      <dsp:nvSpPr>
        <dsp:cNvPr id="0" name=""/>
        <dsp:cNvSpPr/>
      </dsp:nvSpPr>
      <dsp:spPr>
        <a:xfrm>
          <a:off x="2743200" y="1055678"/>
          <a:ext cx="716163" cy="248585"/>
        </a:xfrm>
        <a:custGeom>
          <a:avLst/>
          <a:gdLst/>
          <a:ahLst/>
          <a:cxnLst/>
          <a:rect l="0" t="0" r="0" b="0"/>
          <a:pathLst>
            <a:path>
              <a:moveTo>
                <a:pt x="0" y="0"/>
              </a:moveTo>
              <a:lnTo>
                <a:pt x="0" y="124292"/>
              </a:lnTo>
              <a:lnTo>
                <a:pt x="716163" y="124292"/>
              </a:lnTo>
              <a:lnTo>
                <a:pt x="716163" y="2485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C3E546-5D13-4D6A-9CE0-C1CE7B2CABFE}">
      <dsp:nvSpPr>
        <dsp:cNvPr id="0" name=""/>
        <dsp:cNvSpPr/>
      </dsp:nvSpPr>
      <dsp:spPr>
        <a:xfrm>
          <a:off x="1553539" y="1896135"/>
          <a:ext cx="177561" cy="544521"/>
        </a:xfrm>
        <a:custGeom>
          <a:avLst/>
          <a:gdLst/>
          <a:ahLst/>
          <a:cxnLst/>
          <a:rect l="0" t="0" r="0" b="0"/>
          <a:pathLst>
            <a:path>
              <a:moveTo>
                <a:pt x="0" y="0"/>
              </a:moveTo>
              <a:lnTo>
                <a:pt x="0" y="544521"/>
              </a:lnTo>
              <a:lnTo>
                <a:pt x="177561" y="5445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2628D7-666B-4C41-85D1-E82ACDFD9560}">
      <dsp:nvSpPr>
        <dsp:cNvPr id="0" name=""/>
        <dsp:cNvSpPr/>
      </dsp:nvSpPr>
      <dsp:spPr>
        <a:xfrm>
          <a:off x="2027036" y="1055678"/>
          <a:ext cx="716163" cy="248585"/>
        </a:xfrm>
        <a:custGeom>
          <a:avLst/>
          <a:gdLst/>
          <a:ahLst/>
          <a:cxnLst/>
          <a:rect l="0" t="0" r="0" b="0"/>
          <a:pathLst>
            <a:path>
              <a:moveTo>
                <a:pt x="716163" y="0"/>
              </a:moveTo>
              <a:lnTo>
                <a:pt x="716163" y="124292"/>
              </a:lnTo>
              <a:lnTo>
                <a:pt x="0" y="124292"/>
              </a:lnTo>
              <a:lnTo>
                <a:pt x="0" y="2485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5C2F16-4141-4E14-B5B5-55EB96B9CB85}">
      <dsp:nvSpPr>
        <dsp:cNvPr id="0" name=""/>
        <dsp:cNvSpPr/>
      </dsp:nvSpPr>
      <dsp:spPr>
        <a:xfrm>
          <a:off x="121212" y="1896135"/>
          <a:ext cx="177561" cy="544521"/>
        </a:xfrm>
        <a:custGeom>
          <a:avLst/>
          <a:gdLst/>
          <a:ahLst/>
          <a:cxnLst/>
          <a:rect l="0" t="0" r="0" b="0"/>
          <a:pathLst>
            <a:path>
              <a:moveTo>
                <a:pt x="0" y="0"/>
              </a:moveTo>
              <a:lnTo>
                <a:pt x="0" y="544521"/>
              </a:lnTo>
              <a:lnTo>
                <a:pt x="177561" y="5445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1C45CD-C664-4FFD-982C-96FAC07261F3}">
      <dsp:nvSpPr>
        <dsp:cNvPr id="0" name=""/>
        <dsp:cNvSpPr/>
      </dsp:nvSpPr>
      <dsp:spPr>
        <a:xfrm>
          <a:off x="594708" y="1055678"/>
          <a:ext cx="2148491" cy="248585"/>
        </a:xfrm>
        <a:custGeom>
          <a:avLst/>
          <a:gdLst/>
          <a:ahLst/>
          <a:cxnLst/>
          <a:rect l="0" t="0" r="0" b="0"/>
          <a:pathLst>
            <a:path>
              <a:moveTo>
                <a:pt x="2148491" y="0"/>
              </a:moveTo>
              <a:lnTo>
                <a:pt x="2148491" y="124292"/>
              </a:lnTo>
              <a:lnTo>
                <a:pt x="0" y="124292"/>
              </a:lnTo>
              <a:lnTo>
                <a:pt x="0" y="2485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0748F1-125C-4C83-90CF-7AFFEE653782}">
      <dsp:nvSpPr>
        <dsp:cNvPr id="0" name=""/>
        <dsp:cNvSpPr/>
      </dsp:nvSpPr>
      <dsp:spPr>
        <a:xfrm>
          <a:off x="2151329" y="463807"/>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Home</a:t>
          </a:r>
        </a:p>
      </dsp:txBody>
      <dsp:txXfrm>
        <a:off x="2151329" y="463807"/>
        <a:ext cx="1183741" cy="591870"/>
      </dsp:txXfrm>
    </dsp:sp>
    <dsp:sp modelId="{CB4DCB7A-3EFD-4332-BAA9-07866436310D}">
      <dsp:nvSpPr>
        <dsp:cNvPr id="0" name=""/>
        <dsp:cNvSpPr/>
      </dsp:nvSpPr>
      <dsp:spPr>
        <a:xfrm>
          <a:off x="2837" y="1304264"/>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Services</a:t>
          </a:r>
        </a:p>
      </dsp:txBody>
      <dsp:txXfrm>
        <a:off x="2837" y="1304264"/>
        <a:ext cx="1183741" cy="591870"/>
      </dsp:txXfrm>
    </dsp:sp>
    <dsp:sp modelId="{82F13983-0C57-4EC8-B6F6-AE4A2A0FF6E0}">
      <dsp:nvSpPr>
        <dsp:cNvPr id="0" name=""/>
        <dsp:cNvSpPr/>
      </dsp:nvSpPr>
      <dsp:spPr>
        <a:xfrm>
          <a:off x="298773" y="2144721"/>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Projects</a:t>
          </a:r>
        </a:p>
      </dsp:txBody>
      <dsp:txXfrm>
        <a:off x="298773" y="2144721"/>
        <a:ext cx="1183741" cy="591870"/>
      </dsp:txXfrm>
    </dsp:sp>
    <dsp:sp modelId="{55E71C36-0902-4884-9A7C-016CAFE98641}">
      <dsp:nvSpPr>
        <dsp:cNvPr id="0" name=""/>
        <dsp:cNvSpPr/>
      </dsp:nvSpPr>
      <dsp:spPr>
        <a:xfrm>
          <a:off x="1435165" y="1304264"/>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About Us</a:t>
          </a:r>
        </a:p>
      </dsp:txBody>
      <dsp:txXfrm>
        <a:off x="1435165" y="1304264"/>
        <a:ext cx="1183741" cy="591870"/>
      </dsp:txXfrm>
    </dsp:sp>
    <dsp:sp modelId="{3A5D3930-FAC6-44FF-8487-26CC72C99D94}">
      <dsp:nvSpPr>
        <dsp:cNvPr id="0" name=""/>
        <dsp:cNvSpPr/>
      </dsp:nvSpPr>
      <dsp:spPr>
        <a:xfrm>
          <a:off x="1731100" y="2144721"/>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Team</a:t>
          </a:r>
        </a:p>
      </dsp:txBody>
      <dsp:txXfrm>
        <a:off x="1731100" y="2144721"/>
        <a:ext cx="1183741" cy="591870"/>
      </dsp:txXfrm>
    </dsp:sp>
    <dsp:sp modelId="{37113A01-E11C-4082-9261-0429B008E12E}">
      <dsp:nvSpPr>
        <dsp:cNvPr id="0" name=""/>
        <dsp:cNvSpPr/>
      </dsp:nvSpPr>
      <dsp:spPr>
        <a:xfrm>
          <a:off x="2867492" y="1304264"/>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Community</a:t>
          </a:r>
        </a:p>
      </dsp:txBody>
      <dsp:txXfrm>
        <a:off x="2867492" y="1304264"/>
        <a:ext cx="1183741" cy="591870"/>
      </dsp:txXfrm>
    </dsp:sp>
    <dsp:sp modelId="{4BB8F833-ADB9-4699-9554-71D858FCCFFE}">
      <dsp:nvSpPr>
        <dsp:cNvPr id="0" name=""/>
        <dsp:cNvSpPr/>
      </dsp:nvSpPr>
      <dsp:spPr>
        <a:xfrm>
          <a:off x="3163428" y="2144721"/>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Forum</a:t>
          </a:r>
        </a:p>
      </dsp:txBody>
      <dsp:txXfrm>
        <a:off x="3163428" y="2144721"/>
        <a:ext cx="1183741" cy="591870"/>
      </dsp:txXfrm>
    </dsp:sp>
    <dsp:sp modelId="{6B2B1DB6-6B73-4676-BDF9-EAF8BE9B17DC}">
      <dsp:nvSpPr>
        <dsp:cNvPr id="0" name=""/>
        <dsp:cNvSpPr/>
      </dsp:nvSpPr>
      <dsp:spPr>
        <a:xfrm>
          <a:off x="4299820" y="1304264"/>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Contact</a:t>
          </a:r>
        </a:p>
      </dsp:txBody>
      <dsp:txXfrm>
        <a:off x="4299820" y="1304264"/>
        <a:ext cx="1183741" cy="5918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13B1D7-1F3F-4120-91A9-CB6421B74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44</Pages>
  <Words>3988</Words>
  <Characters>22738</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Kevin</cp:lastModifiedBy>
  <cp:revision>39</cp:revision>
  <cp:lastPrinted>2017-02-03T03:56:00Z</cp:lastPrinted>
  <dcterms:created xsi:type="dcterms:W3CDTF">2017-02-16T00:28:00Z</dcterms:created>
  <dcterms:modified xsi:type="dcterms:W3CDTF">2017-03-24T04:13:00Z</dcterms:modified>
</cp:coreProperties>
</file>